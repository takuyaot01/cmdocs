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95592009" w:displacedByCustomXml="next"/>
    <w:bookmarkEnd w:id="0" w:displacedByCustomXml="next"/>
    <w:sdt>
      <w:sdtPr>
        <w:id w:val="373270940"/>
        <w:docPartObj>
          <w:docPartGallery w:val="Cover Pages"/>
          <w:docPartUnique/>
        </w:docPartObj>
      </w:sdtPr>
      <w:sdtEndPr/>
      <w:sdtContent>
        <w:p w14:paraId="2051CE4A" w14:textId="77777777" w:rsidR="00AD0972" w:rsidRDefault="00B01849" w:rsidP="007F07C1">
          <w:r>
            <w:rPr>
              <w:rFonts w:cs="Arial"/>
              <w:noProof/>
            </w:rPr>
            <mc:AlternateContent>
              <mc:Choice Requires="wps">
                <w:drawing>
                  <wp:anchor distT="0" distB="0" distL="114300" distR="114300" simplePos="0" relativeHeight="251511296" behindDoc="0" locked="0" layoutInCell="1" allowOverlap="1" wp14:anchorId="36FD89AE" wp14:editId="06D47D8C">
                    <wp:simplePos x="0" y="0"/>
                    <wp:positionH relativeFrom="column">
                      <wp:posOffset>0</wp:posOffset>
                    </wp:positionH>
                    <wp:positionV relativeFrom="paragraph">
                      <wp:posOffset>69215</wp:posOffset>
                    </wp:positionV>
                    <wp:extent cx="5948680" cy="0"/>
                    <wp:effectExtent l="0" t="57150" r="13970" b="57150"/>
                    <wp:wrapNone/>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8680" cy="0"/>
                            </a:xfrm>
                            <a:prstGeom prst="line">
                              <a:avLst/>
                            </a:prstGeom>
                            <a:noFill/>
                            <a:ln w="114300">
                              <a:solidFill>
                                <a:srgbClr val="AFB0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44F9F" id="Line 4" o:spid="_x0000_s1026" style="position:absolute;left:0;text-align:left;z-index:25115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45pt" to="468.4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" strokecolor="#afb0b2" strokeweight="9pt"/>
                </w:pict>
              </mc:Fallback>
            </mc:AlternateContent>
          </w:r>
        </w:p>
        <w:p w14:paraId="7D63A261" w14:textId="77777777" w:rsidR="00AD0972" w:rsidRDefault="00507237" w:rsidP="007F07C1">
          <w:r>
            <w:rPr>
              <w:noProof/>
            </w:rPr>
            <w:drawing>
              <wp:inline distT="0" distB="0" distL="0" distR="0" wp14:anchorId="3EF056F5" wp14:editId="536B8A41">
                <wp:extent cx="3600000" cy="871160"/>
                <wp:effectExtent l="0" t="0" r="635" b="5715"/>
                <wp:docPr id="6263" name="図 6263" descr="C:\Users\SuguruKUNII\AppData\Local\Microsoft\Windows\INetCacheContent.Word\SCCMロ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guruKUNII\AppData\Local\Microsoft\Windows\INetCacheContent.Word\SCCMロゴ.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871160"/>
                        </a:xfrm>
                        <a:prstGeom prst="rect">
                          <a:avLst/>
                        </a:prstGeom>
                        <a:noFill/>
                        <a:ln>
                          <a:noFill/>
                        </a:ln>
                      </pic:spPr>
                    </pic:pic>
                  </a:graphicData>
                </a:graphic>
              </wp:inline>
            </w:drawing>
          </w:r>
          <w:r w:rsidR="00B14823">
            <w:rPr>
              <w:rFonts w:cs="Arial"/>
              <w:noProof/>
            </w:rPr>
            <w:drawing>
              <wp:anchor distT="0" distB="0" distL="114300" distR="114300" simplePos="0" relativeHeight="251512320" behindDoc="0" locked="0" layoutInCell="1" allowOverlap="1" wp14:anchorId="6516EFA9" wp14:editId="1C200220">
                <wp:simplePos x="0" y="0"/>
                <wp:positionH relativeFrom="column">
                  <wp:posOffset>4655820</wp:posOffset>
                </wp:positionH>
                <wp:positionV relativeFrom="paragraph">
                  <wp:posOffset>-610235</wp:posOffset>
                </wp:positionV>
                <wp:extent cx="1454865" cy="535418"/>
                <wp:effectExtent l="0" t="0" r="0" b="0"/>
                <wp:wrapNone/>
                <wp:docPr id="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553212" cy="5716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595799" w14:textId="77777777" w:rsidR="00B01849" w:rsidRDefault="00B01849" w:rsidP="007F07C1"/>
        <w:p w14:paraId="68828C3B" w14:textId="77777777" w:rsidR="0087532C" w:rsidRPr="00986E8A" w:rsidRDefault="0087532C" w:rsidP="007F07C1"/>
        <w:p w14:paraId="734A92D1" w14:textId="77777777" w:rsidR="00A3718A" w:rsidRPr="008568FF" w:rsidRDefault="004E1DE4" w:rsidP="00A0522B">
          <w:pPr>
            <w:pStyle w:val="12"/>
            <w:rPr>
              <w:rFonts w:ascii="Meiryo UI" w:eastAsia="Meiryo UI" w:hAnsi="Meiryo UI"/>
            </w:rPr>
          </w:pPr>
          <w:r w:rsidRPr="008E4B1A">
            <w:t>System Center Configuration Manager (</w:t>
          </w:r>
          <w:r w:rsidR="0006197B">
            <w:rPr>
              <w:rFonts w:hint="eastAsia"/>
            </w:rPr>
            <w:t>Current Branch</w:t>
          </w:r>
          <w:r w:rsidRPr="008E4B1A">
            <w:t>)</w:t>
          </w:r>
        </w:p>
        <w:p w14:paraId="0EEF3E89" w14:textId="77777777" w:rsidR="007F07C1" w:rsidRPr="00AE67C1" w:rsidRDefault="007F07C1" w:rsidP="00A0522B">
          <w:pPr>
            <w:pStyle w:val="12"/>
          </w:pPr>
        </w:p>
        <w:p w14:paraId="0B3EC2BF" w14:textId="77777777" w:rsidR="0087532C" w:rsidRPr="00A0522B" w:rsidRDefault="007F07C1" w:rsidP="00A0522B">
          <w:pPr>
            <w:pStyle w:val="Title2"/>
            <w:spacing w:line="640" w:lineRule="exact"/>
            <w:rPr>
              <w:sz w:val="48"/>
            </w:rPr>
          </w:pPr>
          <w:r w:rsidRPr="00A0522B">
            <w:rPr>
              <w:noProof/>
              <w:sz w:val="48"/>
            </w:rPr>
            <mc:AlternateContent>
              <mc:Choice Requires="wps">
                <w:drawing>
                  <wp:anchor distT="0" distB="0" distL="114300" distR="114300" simplePos="0" relativeHeight="251802112" behindDoc="0" locked="0" layoutInCell="1" allowOverlap="1" wp14:anchorId="6FAAFB17" wp14:editId="34F48C40">
                    <wp:simplePos x="0" y="0"/>
                    <wp:positionH relativeFrom="column">
                      <wp:posOffset>-20320</wp:posOffset>
                    </wp:positionH>
                    <wp:positionV relativeFrom="paragraph">
                      <wp:posOffset>409973</wp:posOffset>
                    </wp:positionV>
                    <wp:extent cx="5391398"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53913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CCA40D" id="Straight Connector 33" o:spid="_x0000_s1026" style="position:absolute;left:0;text-align:left;z-index:25243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pt,32.3pt" to="422.9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" strokecolor="black [3040]"/>
                </w:pict>
              </mc:Fallback>
            </mc:AlternateContent>
          </w:r>
          <w:r w:rsidR="0087532C" w:rsidRPr="00A0522B">
            <w:rPr>
              <w:rFonts w:hint="eastAsia"/>
              <w:sz w:val="48"/>
            </w:rPr>
            <w:t>評価ガイド</w:t>
          </w:r>
        </w:p>
        <w:p w14:paraId="01C1DCFA" w14:textId="77777777" w:rsidR="0087532C" w:rsidRDefault="0087532C">
          <w:r>
            <w:rPr>
              <w:rFonts w:hint="eastAsia"/>
            </w:rPr>
            <w:t>Microsoft Corporation</w:t>
          </w:r>
        </w:p>
        <w:p w14:paraId="05471028" w14:textId="7E448F0D" w:rsidR="0087532C" w:rsidRDefault="0087532C">
          <w:r w:rsidRPr="00536560">
            <w:t>発行日</w:t>
          </w:r>
          <w:r>
            <w:rPr>
              <w:rFonts w:hint="eastAsia"/>
            </w:rPr>
            <w:t xml:space="preserve"> </w:t>
          </w:r>
          <w:r w:rsidRPr="00536560">
            <w:t>: 20</w:t>
          </w:r>
          <w:r>
            <w:rPr>
              <w:rFonts w:hint="eastAsia"/>
            </w:rPr>
            <w:t>1</w:t>
          </w:r>
          <w:r w:rsidR="007F07C1">
            <w:t>7</w:t>
          </w:r>
          <w:r w:rsidRPr="00536560">
            <w:t xml:space="preserve"> 年 </w:t>
          </w:r>
          <w:r w:rsidR="004E7DC7">
            <w:rPr>
              <w:rFonts w:hint="eastAsia"/>
            </w:rPr>
            <w:t>1</w:t>
          </w:r>
          <w:ins w:id="1" w:author="Hidekazu Suzuki" w:date="2017-12-14T19:32:00Z">
            <w:r w:rsidR="00DA385C">
              <w:rPr>
                <w:rFonts w:hint="eastAsia"/>
              </w:rPr>
              <w:t>2</w:t>
            </w:r>
          </w:ins>
          <w:del w:id="2" w:author="Hidekazu Suzuki" w:date="2017-12-14T19:32:00Z">
            <w:r w:rsidR="004E7DC7" w:rsidDel="00DA385C">
              <w:rPr>
                <w:rFonts w:hint="eastAsia"/>
              </w:rPr>
              <w:delText>0</w:delText>
            </w:r>
          </w:del>
          <w:r w:rsidRPr="00536560">
            <w:t xml:space="preserve"> 月 </w:t>
          </w:r>
        </w:p>
        <w:p w14:paraId="12437DE4" w14:textId="77777777" w:rsidR="0087532C" w:rsidRDefault="0087532C">
          <w:pPr>
            <w:pStyle w:val="Title2"/>
          </w:pPr>
        </w:p>
        <w:p w14:paraId="42415681" w14:textId="77777777" w:rsidR="0087532C" w:rsidRDefault="0087532C">
          <w:pPr>
            <w:pStyle w:val="Title2"/>
          </w:pPr>
        </w:p>
        <w:p w14:paraId="5FA076C7" w14:textId="77777777" w:rsidR="0087532C" w:rsidRDefault="0087532C">
          <w:pPr>
            <w:pStyle w:val="Title2"/>
          </w:pPr>
        </w:p>
        <w:p w14:paraId="29F9A5A2" w14:textId="77777777" w:rsidR="0087532C" w:rsidRDefault="0087532C">
          <w:pPr>
            <w:pStyle w:val="Title2"/>
          </w:pPr>
        </w:p>
        <w:p w14:paraId="6953FC8F" w14:textId="77777777" w:rsidR="0087532C" w:rsidRDefault="0087532C">
          <w:pPr>
            <w:pStyle w:val="Title2"/>
          </w:pPr>
        </w:p>
        <w:p w14:paraId="560CE971" w14:textId="77777777" w:rsidR="0087532C" w:rsidRDefault="0087532C">
          <w:pPr>
            <w:pStyle w:val="Title2"/>
          </w:pPr>
        </w:p>
        <w:p w14:paraId="486478AE" w14:textId="77777777" w:rsidR="0087532C" w:rsidRDefault="0087532C">
          <w:pPr>
            <w:pStyle w:val="Title2"/>
          </w:pPr>
        </w:p>
        <w:p w14:paraId="517682E0" w14:textId="77777777" w:rsidR="0087532C" w:rsidRPr="001B127B" w:rsidRDefault="0087532C">
          <w:pPr>
            <w:pStyle w:val="Title2"/>
          </w:pPr>
        </w:p>
        <w:p w14:paraId="4A87B925" w14:textId="77777777" w:rsidR="00B01849" w:rsidRPr="00A0522B" w:rsidRDefault="00001FB0">
          <w:pPr>
            <w:pStyle w:val="Title2"/>
            <w:rPr>
              <w:rFonts w:hAnsi="Arial"/>
              <w:b w:val="0"/>
            </w:rPr>
          </w:pPr>
          <w:r>
            <w:rPr>
              <w:rFonts w:hint="eastAsia"/>
              <w:b w:val="0"/>
              <w:sz w:val="36"/>
            </w:rPr>
            <w:t xml:space="preserve">Office 365 ProPlus </w:t>
          </w:r>
          <w:r>
            <w:rPr>
              <w:rFonts w:hint="eastAsia"/>
              <w:b w:val="0"/>
              <w:sz w:val="36"/>
            </w:rPr>
            <w:t>展開・アップデート</w:t>
          </w:r>
          <w:r w:rsidR="0087532C" w:rsidRPr="00A0522B">
            <w:rPr>
              <w:rFonts w:hint="eastAsia"/>
              <w:b w:val="0"/>
              <w:sz w:val="36"/>
            </w:rPr>
            <w:t>編</w:t>
          </w:r>
        </w:p>
        <w:p w14:paraId="53D69E40" w14:textId="77777777" w:rsidR="0087532C" w:rsidRDefault="0087532C">
          <w:pPr>
            <w:pStyle w:val="Title2"/>
          </w:pPr>
        </w:p>
        <w:p w14:paraId="6B81E6F9" w14:textId="77777777" w:rsidR="0087532C" w:rsidRDefault="0087532C">
          <w:pPr>
            <w:pStyle w:val="Title2"/>
          </w:pPr>
        </w:p>
        <w:p w14:paraId="7186C39C" w14:textId="77777777" w:rsidR="0087532C" w:rsidRDefault="0087532C">
          <w:pPr>
            <w:pStyle w:val="Title2"/>
          </w:pPr>
        </w:p>
        <w:p w14:paraId="5A0B19E7" w14:textId="77777777" w:rsidR="0087532C" w:rsidRDefault="0087532C">
          <w:pPr>
            <w:pStyle w:val="Title2"/>
          </w:pPr>
        </w:p>
        <w:p w14:paraId="76ED91D9" w14:textId="77777777" w:rsidR="00B01849" w:rsidRDefault="00B01849"/>
        <w:p w14:paraId="1301375B" w14:textId="77777777" w:rsidR="00D53DAE" w:rsidRPr="00536560" w:rsidRDefault="00AD0972">
          <w:r w:rsidRPr="00536560">
            <w:br w:type="page"/>
          </w:r>
        </w:p>
      </w:sdtContent>
    </w:sdt>
    <w:p w14:paraId="30B56BE9" w14:textId="77777777" w:rsidR="002C7D17" w:rsidRDefault="002C7D17" w:rsidP="00A0522B">
      <w:r>
        <w:rPr>
          <w:rFonts w:hint="eastAsia"/>
        </w:rPr>
        <w:lastRenderedPageBreak/>
        <w:t>このドキュメントに記載されている情報は、このドキュメントの発行時点におけるマイクロソフトの見解を反映したものです。変化する市場状況に対応する必要があるため、このドキュメントは</w:t>
      </w:r>
      <w:r w:rsidR="00B4184B">
        <w:rPr>
          <w:rFonts w:hint="eastAsia"/>
        </w:rPr>
        <w:t>、</w:t>
      </w:r>
      <w:r>
        <w:rPr>
          <w:rFonts w:hint="eastAsia"/>
        </w:rPr>
        <w:t>記載された内容の実現に関するマイクロソフトの確約とはみなされないものとします。</w:t>
      </w:r>
      <w:r>
        <w:t xml:space="preserve"> </w:t>
      </w:r>
      <w:r>
        <w:rPr>
          <w:rFonts w:hint="eastAsia"/>
        </w:rPr>
        <w:t>また、発行以降に発表される情報の正確性に関して、マイクロソフトはいかなる保証もいたしません。</w:t>
      </w:r>
      <w:r>
        <w:t xml:space="preserve"> </w:t>
      </w:r>
    </w:p>
    <w:p w14:paraId="3AF998EB" w14:textId="77777777" w:rsidR="002C7D17" w:rsidRDefault="002C7D17" w:rsidP="00A0522B">
      <w:r>
        <w:rPr>
          <w:rFonts w:hint="eastAsia"/>
        </w:rPr>
        <w:t>このホワイトペーパーは情報提供のみを目的としており、明示、黙示、または法律上の保証に関わらず、これらの情報についてマイクロソフトはいかなる責任も負わないものとします。</w:t>
      </w:r>
      <w:r>
        <w:t xml:space="preserve"> </w:t>
      </w:r>
    </w:p>
    <w:p w14:paraId="146C4FF5" w14:textId="77777777" w:rsidR="002C7D17" w:rsidRDefault="002C7D17" w:rsidP="00A0522B">
      <w:pPr>
        <w:rPr>
          <w:rFonts w:hAnsi="Arial"/>
        </w:rPr>
      </w:pPr>
      <w:r>
        <w:rPr>
          <w:rFonts w:hint="eastAsia"/>
        </w:rPr>
        <w:t>お客様ご自身の責任において</w:t>
      </w:r>
      <w:r w:rsidR="00B4184B">
        <w:rPr>
          <w:rFonts w:hint="eastAsia"/>
        </w:rPr>
        <w:t>、</w:t>
      </w:r>
      <w:r>
        <w:rPr>
          <w:rFonts w:hint="eastAsia"/>
        </w:rPr>
        <w:t>適用されるすべての著作権関連法規に従ったご使用を願います。このドキュメントのいかなる部分も、米国</w:t>
      </w:r>
      <w:r>
        <w:t xml:space="preserve"> </w:t>
      </w:r>
      <w:r>
        <w:rPr>
          <w:rFonts w:ascii="Arial" w:hAnsi="Arial" w:cs="Arial"/>
        </w:rPr>
        <w:t xml:space="preserve">Microsoft Corporation </w:t>
      </w:r>
      <w:r>
        <w:rPr>
          <w:rFonts w:hAnsi="Arial" w:hint="eastAsia"/>
        </w:rPr>
        <w:t>の書面による許諾を受けることなく、その目的を問わず、どのような形態であっても、複製または譲渡することは禁じられています。</w:t>
      </w:r>
      <w:r>
        <w:rPr>
          <w:rFonts w:hAnsi="Arial"/>
        </w:rPr>
        <w:t xml:space="preserve"> </w:t>
      </w:r>
      <w:r>
        <w:rPr>
          <w:rFonts w:hAnsi="Arial" w:hint="eastAsia"/>
        </w:rPr>
        <w:t>ここでいう形態とは、複写や記録など、電子的な、または物理的なすべての手段を含みます。</w:t>
      </w:r>
      <w:r>
        <w:rPr>
          <w:rFonts w:hAnsi="Arial"/>
        </w:rPr>
        <w:t xml:space="preserve"> </w:t>
      </w:r>
    </w:p>
    <w:p w14:paraId="1A4422A7" w14:textId="77777777" w:rsidR="002C7D17" w:rsidRDefault="002C7D17" w:rsidP="00A0522B">
      <w:pPr>
        <w:rPr>
          <w:rFonts w:hAnsi="Arial"/>
        </w:rPr>
      </w:pPr>
      <w:r>
        <w:rPr>
          <w:rFonts w:hAnsi="Arial" w:hint="eastAsia"/>
        </w:rPr>
        <w:t>ただしこれは、著作権法上のお客様の権利を制限するものではありません。</w:t>
      </w:r>
      <w:r>
        <w:rPr>
          <w:rFonts w:hAnsi="Arial"/>
        </w:rPr>
        <w:t xml:space="preserve"> </w:t>
      </w:r>
      <w:r>
        <w:rPr>
          <w:rFonts w:hAnsi="Arial" w:hint="eastAsia"/>
        </w:rPr>
        <w:t>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知的財産に関する権利をお客様に許諾するものではありません。</w:t>
      </w:r>
      <w:r>
        <w:rPr>
          <w:rFonts w:hAnsi="Arial"/>
        </w:rPr>
        <w:t xml:space="preserve"> </w:t>
      </w:r>
    </w:p>
    <w:p w14:paraId="42F2206F" w14:textId="77777777" w:rsidR="002C7D17" w:rsidRDefault="0063446D" w:rsidP="00A0522B">
      <w:pPr>
        <w:rPr>
          <w:rFonts w:ascii="Arial" w:hAnsi="Arial" w:cs="Arial"/>
        </w:rPr>
      </w:pPr>
      <w:r w:rsidRPr="00A0522B">
        <w:rPr>
          <w:rFonts w:ascii="Arial" w:eastAsia="Arial" w:hAnsi="Arial" w:cs="Arial"/>
        </w:rPr>
        <w:t>© 201</w:t>
      </w:r>
      <w:r w:rsidR="00463779" w:rsidRPr="00463779">
        <w:rPr>
          <w:rFonts w:ascii="Arial" w:eastAsia="Arial" w:hAnsi="Arial" w:cs="Arial" w:hint="eastAsia"/>
        </w:rPr>
        <w:t>7</w:t>
      </w:r>
      <w:r w:rsidR="00E120C0" w:rsidRPr="00463779">
        <w:rPr>
          <w:rFonts w:ascii="ＭＳ ゴシック" w:eastAsia="ＭＳ ゴシック" w:hAnsi="ＭＳ ゴシック" w:cs="ＭＳ ゴシック" w:hint="eastAsia"/>
        </w:rPr>
        <w:t xml:space="preserve">　</w:t>
      </w:r>
      <w:r w:rsidR="002C7D17" w:rsidRPr="00A0522B">
        <w:rPr>
          <w:rFonts w:ascii="Arial" w:eastAsia="Arial" w:hAnsi="Arial" w:cs="Arial"/>
        </w:rPr>
        <w:t xml:space="preserve">Microsoft Corporation. All rights reserved. </w:t>
      </w:r>
    </w:p>
    <w:p w14:paraId="5DD30BE7" w14:textId="77777777" w:rsidR="002C7D17" w:rsidRDefault="002C7D17" w:rsidP="00A0522B">
      <w:pPr>
        <w:rPr>
          <w:rFonts w:hAnsi="Arial"/>
        </w:rPr>
      </w:pPr>
      <w:r>
        <w:rPr>
          <w:rFonts w:ascii="Arial" w:hAnsi="Arial" w:cs="Arial"/>
        </w:rPr>
        <w:t>Microsoft</w:t>
      </w:r>
      <w:r>
        <w:rPr>
          <w:rFonts w:hAnsi="Arial" w:hint="eastAsia"/>
        </w:rPr>
        <w:t>、</w:t>
      </w:r>
      <w:r>
        <w:rPr>
          <w:rFonts w:ascii="Arial" w:hAnsi="Arial" w:cs="Arial"/>
        </w:rPr>
        <w:t>Windows</w:t>
      </w:r>
      <w:r w:rsidR="00B4184B">
        <w:rPr>
          <w:rFonts w:hAnsi="Arial" w:hint="eastAsia"/>
        </w:rPr>
        <w:t>、</w:t>
      </w:r>
      <w:r>
        <w:rPr>
          <w:rFonts w:ascii="Arial" w:hAnsi="Arial" w:cs="Arial"/>
        </w:rPr>
        <w:t xml:space="preserve">Windows </w:t>
      </w:r>
      <w:r>
        <w:rPr>
          <w:rFonts w:hAnsi="Arial" w:hint="eastAsia"/>
        </w:rPr>
        <w:t>ロゴ、</w:t>
      </w:r>
      <w:r w:rsidR="0069211D">
        <w:rPr>
          <w:rFonts w:hAnsi="Arial" w:hint="eastAsia"/>
        </w:rPr>
        <w:t>及び</w:t>
      </w:r>
      <w:r>
        <w:rPr>
          <w:rFonts w:ascii="Arial" w:hAnsi="Arial" w:cs="Arial"/>
        </w:rPr>
        <w:t xml:space="preserve">Windows Server </w:t>
      </w:r>
      <w:r>
        <w:rPr>
          <w:rFonts w:hAnsi="Arial" w:hint="eastAsia"/>
        </w:rPr>
        <w:t>は米国</w:t>
      </w:r>
      <w:r>
        <w:rPr>
          <w:rFonts w:hAnsi="Arial"/>
        </w:rPr>
        <w:t xml:space="preserve"> </w:t>
      </w:r>
      <w:r>
        <w:rPr>
          <w:rFonts w:ascii="Arial" w:hAnsi="Arial" w:cs="Arial"/>
        </w:rPr>
        <w:t xml:space="preserve">Microsoft Corporation </w:t>
      </w:r>
      <w:r>
        <w:rPr>
          <w:rFonts w:hAnsi="Arial" w:hint="eastAsia"/>
        </w:rPr>
        <w:t>の米国またはその他の国における登録商標または商標です。</w:t>
      </w:r>
      <w:r>
        <w:rPr>
          <w:rFonts w:hAnsi="Arial"/>
        </w:rPr>
        <w:t xml:space="preserve"> </w:t>
      </w:r>
    </w:p>
    <w:p w14:paraId="047C84FF" w14:textId="77777777" w:rsidR="002C7D17" w:rsidRDefault="002C7D17" w:rsidP="00A0522B">
      <w:pPr>
        <w:rPr>
          <w:rFonts w:hAnsi="Arial"/>
        </w:rPr>
      </w:pPr>
      <w:r>
        <w:rPr>
          <w:rFonts w:hAnsi="Arial" w:hint="eastAsia"/>
        </w:rPr>
        <w:t>このドキュメントに記載されている会社名、製品名には、各社の商標のものもあります。</w:t>
      </w:r>
      <w:r>
        <w:rPr>
          <w:rFonts w:hAnsi="Arial"/>
        </w:rPr>
        <w:t xml:space="preserve"> </w:t>
      </w:r>
    </w:p>
    <w:p w14:paraId="3806E994" w14:textId="77777777" w:rsidR="002C7D17" w:rsidRDefault="002C7D17" w:rsidP="00A0522B">
      <w:pPr>
        <w:rPr>
          <w:rFonts w:hAnsi="Arial"/>
          <w:sz w:val="28"/>
          <w:szCs w:val="28"/>
        </w:rPr>
      </w:pPr>
    </w:p>
    <w:p w14:paraId="7C3B9C6B" w14:textId="77777777" w:rsidR="002C7D17" w:rsidRPr="00A0522B" w:rsidRDefault="002C7D17" w:rsidP="00C225A6">
      <w:pPr>
        <w:pStyle w:val="Default"/>
        <w:numPr>
          <w:ilvl w:val="0"/>
          <w:numId w:val="5"/>
        </w:numPr>
        <w:rPr>
          <w:rFonts w:ascii="Meiryo UI" w:eastAsia="Meiryo UI" w:hAnsi="Meiryo UI"/>
          <w:sz w:val="28"/>
          <w:szCs w:val="28"/>
        </w:rPr>
      </w:pPr>
      <w:r w:rsidRPr="00A0522B">
        <w:rPr>
          <w:rFonts w:ascii="Meiryo UI" w:eastAsia="Meiryo UI" w:hAnsi="Meiryo UI" w:hint="eastAsia"/>
          <w:sz w:val="28"/>
          <w:szCs w:val="28"/>
        </w:rPr>
        <w:t>企画</w:t>
      </w:r>
      <w:r w:rsidRPr="00A0522B">
        <w:rPr>
          <w:rFonts w:ascii="Meiryo UI" w:eastAsia="Meiryo UI" w:hAnsi="Meiryo UI" w:cs="Arial"/>
          <w:b/>
          <w:bCs/>
          <w:sz w:val="28"/>
          <w:szCs w:val="28"/>
        </w:rPr>
        <w:t>/</w:t>
      </w:r>
      <w:r w:rsidRPr="00A0522B">
        <w:rPr>
          <w:rFonts w:ascii="Meiryo UI" w:eastAsia="Meiryo UI" w:hAnsi="Meiryo UI" w:hint="eastAsia"/>
          <w:sz w:val="28"/>
          <w:szCs w:val="28"/>
        </w:rPr>
        <w:t>執筆</w:t>
      </w:r>
      <w:r w:rsidRPr="00A0522B">
        <w:rPr>
          <w:rFonts w:ascii="Meiryo UI" w:eastAsia="Meiryo UI" w:hAnsi="Meiryo UI" w:cs="Arial"/>
          <w:b/>
          <w:bCs/>
          <w:sz w:val="28"/>
          <w:szCs w:val="28"/>
        </w:rPr>
        <w:t>/</w:t>
      </w:r>
      <w:r w:rsidRPr="00A0522B">
        <w:rPr>
          <w:rFonts w:ascii="Meiryo UI" w:eastAsia="Meiryo UI" w:hAnsi="Meiryo UI" w:hint="eastAsia"/>
          <w:sz w:val="28"/>
          <w:szCs w:val="28"/>
        </w:rPr>
        <w:t>監修</w:t>
      </w:r>
    </w:p>
    <w:p w14:paraId="15ECA3EB" w14:textId="77777777" w:rsidR="004E1DE4" w:rsidRPr="00970508" w:rsidRDefault="004E1DE4" w:rsidP="004E1DE4">
      <w:pPr>
        <w:pStyle w:val="Default"/>
        <w:ind w:leftChars="202" w:left="424"/>
        <w:rPr>
          <w:rFonts w:ascii="Meiryo UI" w:eastAsia="Meiryo UI" w:hAnsi="Meiryo UI"/>
          <w:sz w:val="20"/>
          <w:szCs w:val="20"/>
        </w:rPr>
      </w:pPr>
      <w:r w:rsidRPr="00970508">
        <w:rPr>
          <w:rFonts w:ascii="Meiryo UI" w:eastAsia="Meiryo UI" w:hAnsi="Arial" w:cstheme="minorBidi" w:hint="eastAsia"/>
          <w:color w:val="auto"/>
          <w:kern w:val="2"/>
          <w:sz w:val="21"/>
          <w:szCs w:val="22"/>
        </w:rPr>
        <w:t>執</w:t>
      </w:r>
      <w:r w:rsidRPr="00970508">
        <w:rPr>
          <w:rFonts w:ascii="Meiryo UI" w:eastAsia="Meiryo UI" w:hAnsi="Meiryo UI" w:hint="eastAsia"/>
          <w:sz w:val="20"/>
          <w:szCs w:val="20"/>
        </w:rPr>
        <w:t>筆</w:t>
      </w:r>
      <w:r w:rsidRPr="00970508">
        <w:rPr>
          <w:rFonts w:ascii="Meiryo UI" w:eastAsia="Meiryo UI" w:hAnsi="Meiryo UI"/>
          <w:sz w:val="20"/>
          <w:szCs w:val="20"/>
        </w:rPr>
        <w:t xml:space="preserve"> </w:t>
      </w:r>
      <w:r w:rsidRPr="00970508">
        <w:rPr>
          <w:rFonts w:ascii="Meiryo UI" w:eastAsia="Meiryo UI" w:hAnsi="Meiryo UI" w:hint="eastAsia"/>
          <w:sz w:val="20"/>
          <w:szCs w:val="20"/>
        </w:rPr>
        <w:t>：株式会社ソフィアネットワーク</w:t>
      </w:r>
      <w:r w:rsidRPr="00970508">
        <w:rPr>
          <w:rFonts w:ascii="Meiryo UI" w:eastAsia="Meiryo UI" w:hAnsi="Meiryo UI" w:cs="Arial"/>
          <w:sz w:val="20"/>
          <w:szCs w:val="20"/>
        </w:rPr>
        <w:t xml:space="preserve"> </w:t>
      </w:r>
    </w:p>
    <w:p w14:paraId="32592957" w14:textId="77777777" w:rsidR="004E1DE4" w:rsidRDefault="004E1DE4" w:rsidP="004E1DE4">
      <w:pPr>
        <w:pStyle w:val="Default"/>
        <w:ind w:leftChars="202" w:left="424"/>
        <w:rPr>
          <w:rFonts w:hAnsi="Arial"/>
          <w:sz w:val="20"/>
          <w:szCs w:val="20"/>
        </w:rPr>
      </w:pPr>
      <w:r w:rsidRPr="00970508">
        <w:rPr>
          <w:rFonts w:ascii="Meiryo UI" w:eastAsia="Meiryo UI" w:hAnsi="Meiryo UI" w:hint="eastAsia"/>
          <w:sz w:val="20"/>
          <w:szCs w:val="20"/>
        </w:rPr>
        <w:t>企画/監修/改訂</w:t>
      </w:r>
      <w:r w:rsidRPr="00970508">
        <w:rPr>
          <w:rFonts w:ascii="Meiryo UI" w:eastAsia="Meiryo UI" w:hAnsi="Meiryo UI"/>
          <w:sz w:val="20"/>
          <w:szCs w:val="20"/>
        </w:rPr>
        <w:t xml:space="preserve"> </w:t>
      </w:r>
      <w:r w:rsidRPr="00970508">
        <w:rPr>
          <w:rFonts w:ascii="Meiryo UI" w:eastAsia="Meiryo UI" w:hAnsi="Meiryo UI" w:hint="eastAsia"/>
          <w:sz w:val="20"/>
          <w:szCs w:val="20"/>
        </w:rPr>
        <w:t>：日本マイクロソフト株式会社</w:t>
      </w:r>
      <w:r>
        <w:rPr>
          <w:rFonts w:hAnsi="Arial"/>
          <w:sz w:val="20"/>
          <w:szCs w:val="20"/>
        </w:rPr>
        <w:t xml:space="preserve"> </w:t>
      </w:r>
    </w:p>
    <w:p w14:paraId="2193C693" w14:textId="77777777" w:rsidR="004E1DE4" w:rsidRDefault="004E1DE4" w:rsidP="004E1DE4"/>
    <w:p w14:paraId="3D35B252" w14:textId="77777777" w:rsidR="004E1DE4" w:rsidRDefault="004E1DE4" w:rsidP="00C225A6">
      <w:pPr>
        <w:pStyle w:val="a"/>
        <w:widowControl/>
        <w:numPr>
          <w:ilvl w:val="0"/>
          <w:numId w:val="5"/>
        </w:numPr>
      </w:pPr>
      <w:r w:rsidRPr="00536560">
        <w:rPr>
          <w:rFonts w:hint="eastAsia"/>
        </w:rPr>
        <w:t>改訂履歴</w:t>
      </w:r>
    </w:p>
    <w:tbl>
      <w:tblPr>
        <w:tblStyle w:val="aa"/>
        <w:tblW w:w="8472" w:type="dxa"/>
        <w:tblLook w:val="04A0" w:firstRow="1" w:lastRow="0" w:firstColumn="1" w:lastColumn="0" w:noHBand="0" w:noVBand="1"/>
      </w:tblPr>
      <w:tblGrid>
        <w:gridCol w:w="1192"/>
        <w:gridCol w:w="1751"/>
        <w:gridCol w:w="2410"/>
        <w:gridCol w:w="3119"/>
      </w:tblGrid>
      <w:tr w:rsidR="004E1DE4" w:rsidRPr="007A405E" w14:paraId="7C517783" w14:textId="77777777" w:rsidTr="00987D97">
        <w:tc>
          <w:tcPr>
            <w:tcW w:w="1192" w:type="dxa"/>
            <w:shd w:val="clear" w:color="auto" w:fill="8DB3E2" w:themeFill="text2" w:themeFillTint="66"/>
          </w:tcPr>
          <w:p w14:paraId="5006C11D" w14:textId="77777777" w:rsidR="004E1DE4" w:rsidRPr="000F05CC" w:rsidRDefault="004E1DE4" w:rsidP="00987D97">
            <w:r w:rsidRPr="000F05CC">
              <w:rPr>
                <w:rFonts w:hint="eastAsia"/>
              </w:rPr>
              <w:t>バージョン</w:t>
            </w:r>
          </w:p>
        </w:tc>
        <w:tc>
          <w:tcPr>
            <w:tcW w:w="1751" w:type="dxa"/>
            <w:shd w:val="clear" w:color="auto" w:fill="8DB3E2" w:themeFill="text2" w:themeFillTint="66"/>
          </w:tcPr>
          <w:p w14:paraId="2E2B60C2" w14:textId="77777777" w:rsidR="004E1DE4" w:rsidRPr="000F05CC" w:rsidRDefault="004E1DE4" w:rsidP="00987D97">
            <w:r w:rsidRPr="000F05CC">
              <w:rPr>
                <w:rFonts w:hint="eastAsia"/>
              </w:rPr>
              <w:t>年月日</w:t>
            </w:r>
          </w:p>
        </w:tc>
        <w:tc>
          <w:tcPr>
            <w:tcW w:w="2410" w:type="dxa"/>
            <w:shd w:val="clear" w:color="auto" w:fill="8DB3E2" w:themeFill="text2" w:themeFillTint="66"/>
          </w:tcPr>
          <w:p w14:paraId="512BC98B" w14:textId="77777777" w:rsidR="004E1DE4" w:rsidRPr="000F05CC" w:rsidRDefault="004E1DE4" w:rsidP="00987D97">
            <w:r w:rsidRPr="000F05CC">
              <w:rPr>
                <w:rFonts w:hint="eastAsia"/>
              </w:rPr>
              <w:t>改訂者</w:t>
            </w:r>
          </w:p>
        </w:tc>
        <w:tc>
          <w:tcPr>
            <w:tcW w:w="3119" w:type="dxa"/>
            <w:shd w:val="clear" w:color="auto" w:fill="8DB3E2" w:themeFill="text2" w:themeFillTint="66"/>
          </w:tcPr>
          <w:p w14:paraId="17DFB5E3" w14:textId="77777777" w:rsidR="004E1DE4" w:rsidRPr="000F05CC" w:rsidRDefault="004E1DE4" w:rsidP="00987D97">
            <w:r w:rsidRPr="000F05CC">
              <w:rPr>
                <w:rFonts w:hint="eastAsia"/>
              </w:rPr>
              <w:t>内容</w:t>
            </w:r>
          </w:p>
        </w:tc>
      </w:tr>
      <w:tr w:rsidR="004E1DE4" w:rsidRPr="0063446D" w14:paraId="521D4119" w14:textId="77777777" w:rsidTr="00987D97">
        <w:tc>
          <w:tcPr>
            <w:tcW w:w="1192" w:type="dxa"/>
          </w:tcPr>
          <w:p w14:paraId="5C62E9AE" w14:textId="77777777" w:rsidR="004E1DE4" w:rsidRPr="0063446D" w:rsidRDefault="004E1DE4" w:rsidP="00987D97">
            <w:r>
              <w:rPr>
                <w:rFonts w:hint="eastAsia"/>
              </w:rPr>
              <w:t>1.0</w:t>
            </w:r>
          </w:p>
        </w:tc>
        <w:tc>
          <w:tcPr>
            <w:tcW w:w="1751" w:type="dxa"/>
          </w:tcPr>
          <w:p w14:paraId="59AB933F" w14:textId="55AD89A8" w:rsidR="004E1DE4" w:rsidRPr="0063446D" w:rsidRDefault="004E1DE4" w:rsidP="00987D97">
            <w:r>
              <w:rPr>
                <w:rFonts w:hint="eastAsia"/>
              </w:rPr>
              <w:t xml:space="preserve">2017 年 </w:t>
            </w:r>
            <w:ins w:id="3" w:author="KUNII Suguru" w:date="2017-10-27T11:53:00Z">
              <w:r w:rsidR="00A115EC">
                <w:rPr>
                  <w:rFonts w:hint="eastAsia"/>
                </w:rPr>
                <w:t>3</w:t>
              </w:r>
            </w:ins>
            <w:del w:id="4" w:author="KUNII Suguru" w:date="2017-10-27T11:53:00Z">
              <w:r w:rsidR="00682E2E" w:rsidDel="00A115EC">
                <w:rPr>
                  <w:rFonts w:hint="eastAsia"/>
                </w:rPr>
                <w:delText>10</w:delText>
              </w:r>
            </w:del>
            <w:r>
              <w:rPr>
                <w:rFonts w:hint="eastAsia"/>
              </w:rPr>
              <w:t xml:space="preserve"> 月</w:t>
            </w:r>
          </w:p>
        </w:tc>
        <w:tc>
          <w:tcPr>
            <w:tcW w:w="2410" w:type="dxa"/>
          </w:tcPr>
          <w:p w14:paraId="263CCC54" w14:textId="77777777" w:rsidR="004E1DE4" w:rsidRPr="0063446D" w:rsidRDefault="004E1DE4" w:rsidP="00987D97">
            <w:r>
              <w:rPr>
                <w:rFonts w:hint="eastAsia"/>
              </w:rPr>
              <w:t>ソフィアネットワーク</w:t>
            </w:r>
          </w:p>
        </w:tc>
        <w:tc>
          <w:tcPr>
            <w:tcW w:w="3119" w:type="dxa"/>
          </w:tcPr>
          <w:p w14:paraId="05777056" w14:textId="77777777" w:rsidR="004E1DE4" w:rsidRPr="0063446D" w:rsidRDefault="004E1DE4" w:rsidP="00987D97">
            <w:r w:rsidRPr="0063446D">
              <w:rPr>
                <w:rFonts w:hint="eastAsia"/>
              </w:rPr>
              <w:t>初版を</w:t>
            </w:r>
            <w:commentRangeStart w:id="5"/>
            <w:r w:rsidRPr="0063446D">
              <w:rPr>
                <w:rFonts w:hint="eastAsia"/>
              </w:rPr>
              <w:t>作成</w:t>
            </w:r>
            <w:commentRangeEnd w:id="5"/>
            <w:r w:rsidR="00CF2059">
              <w:rPr>
                <w:rStyle w:val="af8"/>
              </w:rPr>
              <w:commentReference w:id="5"/>
            </w:r>
          </w:p>
        </w:tc>
      </w:tr>
      <w:tr w:rsidR="00A115EC" w:rsidRPr="0063446D" w14:paraId="156A49F1" w14:textId="77777777" w:rsidTr="00987D97">
        <w:trPr>
          <w:ins w:id="6" w:author="KUNII Suguru" w:date="2017-10-27T11:53:00Z"/>
        </w:trPr>
        <w:tc>
          <w:tcPr>
            <w:tcW w:w="1192" w:type="dxa"/>
          </w:tcPr>
          <w:p w14:paraId="30EFBCF3" w14:textId="75A30CAA" w:rsidR="00A115EC" w:rsidRDefault="00A115EC" w:rsidP="00987D97">
            <w:pPr>
              <w:rPr>
                <w:ins w:id="7" w:author="KUNII Suguru" w:date="2017-10-27T11:53:00Z"/>
              </w:rPr>
            </w:pPr>
            <w:ins w:id="8" w:author="KUNII Suguru" w:date="2017-10-27T11:53:00Z">
              <w:r>
                <w:rPr>
                  <w:rFonts w:hint="eastAsia"/>
                </w:rPr>
                <w:t>2.0</w:t>
              </w:r>
            </w:ins>
          </w:p>
        </w:tc>
        <w:tc>
          <w:tcPr>
            <w:tcW w:w="1751" w:type="dxa"/>
          </w:tcPr>
          <w:p w14:paraId="783071B1" w14:textId="6D8860BB" w:rsidR="00A115EC" w:rsidRDefault="00A115EC" w:rsidP="00987D97">
            <w:pPr>
              <w:rPr>
                <w:ins w:id="9" w:author="KUNII Suguru" w:date="2017-10-27T11:53:00Z"/>
              </w:rPr>
            </w:pPr>
            <w:ins w:id="10" w:author="KUNII Suguru" w:date="2017-10-27T11:53:00Z">
              <w:r>
                <w:rPr>
                  <w:rFonts w:hint="eastAsia"/>
                </w:rPr>
                <w:t>2017 年 1</w:t>
              </w:r>
            </w:ins>
            <w:ins w:id="11" w:author="Hidekazu Suzuki [2]" w:date="2018-02-21T17:41:00Z">
              <w:r w:rsidR="00290F0D">
                <w:t>2</w:t>
              </w:r>
            </w:ins>
            <w:ins w:id="12" w:author="KUNII Suguru" w:date="2017-10-27T11:53:00Z">
              <w:del w:id="13" w:author="Hidekazu Suzuki [2]" w:date="2018-02-21T17:41:00Z">
                <w:r w:rsidDel="00290F0D">
                  <w:rPr>
                    <w:rFonts w:hint="eastAsia"/>
                  </w:rPr>
                  <w:delText>0</w:delText>
                </w:r>
              </w:del>
              <w:r>
                <w:rPr>
                  <w:rFonts w:hint="eastAsia"/>
                </w:rPr>
                <w:t xml:space="preserve"> 月</w:t>
              </w:r>
            </w:ins>
          </w:p>
        </w:tc>
        <w:tc>
          <w:tcPr>
            <w:tcW w:w="2410" w:type="dxa"/>
          </w:tcPr>
          <w:p w14:paraId="75869513" w14:textId="05401956" w:rsidR="00A115EC" w:rsidRDefault="00A115EC" w:rsidP="00987D97">
            <w:pPr>
              <w:rPr>
                <w:ins w:id="14" w:author="KUNII Suguru" w:date="2017-10-27T11:53:00Z"/>
              </w:rPr>
            </w:pPr>
            <w:ins w:id="15" w:author="KUNII Suguru" w:date="2017-10-27T11:53:00Z">
              <w:r>
                <w:rPr>
                  <w:rFonts w:hint="eastAsia"/>
                </w:rPr>
                <w:t>ソフィアネットワーク</w:t>
              </w:r>
            </w:ins>
          </w:p>
        </w:tc>
        <w:tc>
          <w:tcPr>
            <w:tcW w:w="3119" w:type="dxa"/>
          </w:tcPr>
          <w:p w14:paraId="4711EAD2" w14:textId="5952AEAA" w:rsidR="00A115EC" w:rsidRPr="00EE60BD" w:rsidRDefault="004E440B" w:rsidP="00987D97">
            <w:pPr>
              <w:rPr>
                <w:ins w:id="16" w:author="KUNII Suguru" w:date="2017-10-27T11:53:00Z"/>
              </w:rPr>
            </w:pPr>
            <w:ins w:id="17" w:author="KUNII Suguru" w:date="2017-10-27T16:34:00Z">
              <w:r>
                <w:rPr>
                  <w:rFonts w:hint="eastAsia"/>
                </w:rPr>
                <w:t>Version 1706 に合わせて</w:t>
              </w:r>
            </w:ins>
            <w:ins w:id="18" w:author="KUNII Suguru" w:date="2017-10-27T11:53:00Z">
              <w:r w:rsidR="00A115EC">
                <w:rPr>
                  <w:rFonts w:hint="eastAsia"/>
                </w:rPr>
                <w:t>改訂</w:t>
              </w:r>
            </w:ins>
          </w:p>
        </w:tc>
      </w:tr>
    </w:tbl>
    <w:p w14:paraId="47573C37" w14:textId="77777777" w:rsidR="004E1DE4" w:rsidRDefault="004E1DE4" w:rsidP="004E1DE4"/>
    <w:p w14:paraId="78ADE58A" w14:textId="77777777" w:rsidR="00B8571E" w:rsidRDefault="00B8571E">
      <w:r>
        <w:br w:type="page"/>
      </w:r>
      <w:bookmarkStart w:id="19" w:name="_GoBack"/>
      <w:bookmarkEnd w:id="19"/>
    </w:p>
    <w:sdt>
      <w:sdtPr>
        <w:rPr>
          <w:rFonts w:asciiTheme="minorHAnsi" w:eastAsiaTheme="minorEastAsia" w:hAnsiTheme="minorHAnsi" w:cstheme="minorBidi"/>
          <w:b w:val="0"/>
          <w:bCs w:val="0"/>
          <w:color w:val="auto"/>
          <w:kern w:val="2"/>
          <w:sz w:val="21"/>
          <w:szCs w:val="22"/>
          <w:lang w:val="ja-JP"/>
        </w:rPr>
        <w:id w:val="-512069497"/>
        <w:docPartObj>
          <w:docPartGallery w:val="Table of Contents"/>
          <w:docPartUnique/>
        </w:docPartObj>
      </w:sdtPr>
      <w:sdtEndPr>
        <w:rPr>
          <w:rFonts w:ascii="Meiryo UI" w:eastAsia="Meiryo UI" w:hAnsi="Meiryo UI"/>
        </w:rPr>
      </w:sdtEndPr>
      <w:sdtContent>
        <w:p w14:paraId="424BDDFD" w14:textId="77777777" w:rsidR="00536560" w:rsidRDefault="00536560">
          <w:pPr>
            <w:pStyle w:val="a8"/>
          </w:pPr>
          <w:r>
            <w:rPr>
              <w:lang w:val="ja-JP"/>
            </w:rPr>
            <w:t>目次</w:t>
          </w:r>
        </w:p>
        <w:p w14:paraId="60E2A280" w14:textId="1427F3AF" w:rsidR="004E440B" w:rsidRDefault="00536560">
          <w:pPr>
            <w:pStyle w:val="11"/>
            <w:rPr>
              <w:ins w:id="20" w:author="KUNII Suguru" w:date="2017-10-27T16:33:00Z"/>
              <w:rFonts w:asciiTheme="minorHAnsi" w:eastAsiaTheme="minorEastAsia" w:hAnsiTheme="minorHAnsi"/>
              <w:noProof/>
              <w:kern w:val="2"/>
              <w:sz w:val="21"/>
            </w:rPr>
          </w:pPr>
          <w:r w:rsidRPr="00284C31">
            <w:rPr>
              <w:rFonts w:ascii="ＭＳ Ｐゴシック" w:hAnsi="ＭＳ Ｐゴシック"/>
            </w:rPr>
            <w:fldChar w:fldCharType="begin"/>
          </w:r>
          <w:r w:rsidRPr="00284C31">
            <w:rPr>
              <w:rFonts w:ascii="ＭＳ Ｐゴシック" w:hAnsi="ＭＳ Ｐゴシック"/>
            </w:rPr>
            <w:instrText xml:space="preserve"> TOC \o "1-3" \h \z \u </w:instrText>
          </w:r>
          <w:r w:rsidRPr="00284C31">
            <w:rPr>
              <w:rFonts w:ascii="ＭＳ Ｐゴシック" w:hAnsi="ＭＳ Ｐゴシック"/>
            </w:rPr>
            <w:fldChar w:fldCharType="separate"/>
          </w:r>
          <w:ins w:id="21" w:author="KUNII Suguru" w:date="2017-10-27T16:33:00Z">
            <w:r w:rsidR="004E440B" w:rsidRPr="00F4279B">
              <w:rPr>
                <w:rStyle w:val="ab"/>
                <w:noProof/>
              </w:rPr>
              <w:fldChar w:fldCharType="begin"/>
            </w:r>
            <w:r w:rsidR="004E440B" w:rsidRPr="00F4279B">
              <w:rPr>
                <w:rStyle w:val="ab"/>
                <w:noProof/>
              </w:rPr>
              <w:instrText xml:space="preserve"> </w:instrText>
            </w:r>
            <w:r w:rsidR="004E440B">
              <w:rPr>
                <w:noProof/>
              </w:rPr>
              <w:instrText>HYPERLINK \l "_Toc496885355"</w:instrText>
            </w:r>
            <w:r w:rsidR="004E440B" w:rsidRPr="00F4279B">
              <w:rPr>
                <w:rStyle w:val="ab"/>
                <w:noProof/>
              </w:rPr>
              <w:instrText xml:space="preserve"> </w:instrText>
            </w:r>
            <w:r w:rsidR="004E440B" w:rsidRPr="00F4279B">
              <w:rPr>
                <w:rStyle w:val="ab"/>
                <w:noProof/>
              </w:rPr>
              <w:fldChar w:fldCharType="separate"/>
            </w:r>
            <w:r w:rsidR="004E440B" w:rsidRPr="00F4279B">
              <w:rPr>
                <w:rStyle w:val="ab"/>
                <w:rFonts w:ascii="メイリオ" w:hAnsi="メイリオ" w:cs="メイリオ"/>
                <w:noProof/>
              </w:rPr>
              <w:t>1</w:t>
            </w:r>
            <w:r w:rsidR="004E440B">
              <w:rPr>
                <w:rFonts w:asciiTheme="minorHAnsi" w:eastAsiaTheme="minorEastAsia" w:hAnsiTheme="minorHAnsi"/>
                <w:noProof/>
                <w:kern w:val="2"/>
                <w:sz w:val="21"/>
              </w:rPr>
              <w:tab/>
            </w:r>
            <w:r w:rsidR="004E440B" w:rsidRPr="00F4279B">
              <w:rPr>
                <w:rStyle w:val="ab"/>
                <w:noProof/>
              </w:rPr>
              <w:t>はじめに</w:t>
            </w:r>
            <w:r w:rsidR="004E440B">
              <w:rPr>
                <w:noProof/>
                <w:webHidden/>
              </w:rPr>
              <w:tab/>
            </w:r>
            <w:r w:rsidR="004E440B">
              <w:rPr>
                <w:noProof/>
                <w:webHidden/>
              </w:rPr>
              <w:fldChar w:fldCharType="begin"/>
            </w:r>
            <w:r w:rsidR="004E440B">
              <w:rPr>
                <w:noProof/>
                <w:webHidden/>
              </w:rPr>
              <w:instrText xml:space="preserve"> PAGEREF _Toc496885355 \h </w:instrText>
            </w:r>
          </w:ins>
          <w:r w:rsidR="004E440B">
            <w:rPr>
              <w:noProof/>
              <w:webHidden/>
            </w:rPr>
          </w:r>
          <w:r w:rsidR="004E440B">
            <w:rPr>
              <w:noProof/>
              <w:webHidden/>
            </w:rPr>
            <w:fldChar w:fldCharType="separate"/>
          </w:r>
          <w:ins w:id="22" w:author="Akira Sugiyama [2]" w:date="2017-11-08T18:42:00Z">
            <w:r w:rsidR="00933647">
              <w:rPr>
                <w:noProof/>
                <w:webHidden/>
              </w:rPr>
              <w:t>5</w:t>
            </w:r>
          </w:ins>
          <w:ins w:id="23" w:author="KUNII Suguru" w:date="2017-10-27T16:33:00Z">
            <w:r w:rsidR="004E440B">
              <w:rPr>
                <w:noProof/>
                <w:webHidden/>
              </w:rPr>
              <w:fldChar w:fldCharType="end"/>
            </w:r>
            <w:r w:rsidR="004E440B" w:rsidRPr="00F4279B">
              <w:rPr>
                <w:rStyle w:val="ab"/>
                <w:noProof/>
              </w:rPr>
              <w:fldChar w:fldCharType="end"/>
            </w:r>
          </w:ins>
        </w:p>
        <w:p w14:paraId="7180E795" w14:textId="108A8658" w:rsidR="004E440B" w:rsidRDefault="004E440B">
          <w:pPr>
            <w:pStyle w:val="11"/>
            <w:rPr>
              <w:ins w:id="24" w:author="KUNII Suguru" w:date="2017-10-27T16:33:00Z"/>
              <w:rFonts w:asciiTheme="minorHAnsi" w:eastAsiaTheme="minorEastAsia" w:hAnsiTheme="minorHAnsi"/>
              <w:noProof/>
              <w:kern w:val="2"/>
              <w:sz w:val="21"/>
            </w:rPr>
          </w:pPr>
          <w:ins w:id="25" w:author="KUNII Suguru" w:date="2017-10-27T16:33:00Z">
            <w:r w:rsidRPr="00F4279B">
              <w:rPr>
                <w:rStyle w:val="ab"/>
                <w:noProof/>
              </w:rPr>
              <w:fldChar w:fldCharType="begin"/>
            </w:r>
            <w:r w:rsidRPr="00F4279B">
              <w:rPr>
                <w:rStyle w:val="ab"/>
                <w:noProof/>
              </w:rPr>
              <w:instrText xml:space="preserve"> </w:instrText>
            </w:r>
            <w:r>
              <w:rPr>
                <w:noProof/>
              </w:rPr>
              <w:instrText>HYPERLINK \l "_Toc496885356"</w:instrText>
            </w:r>
            <w:r w:rsidRPr="00F4279B">
              <w:rPr>
                <w:rStyle w:val="ab"/>
                <w:noProof/>
              </w:rPr>
              <w:instrText xml:space="preserve"> </w:instrText>
            </w:r>
            <w:r w:rsidRPr="00F4279B">
              <w:rPr>
                <w:rStyle w:val="ab"/>
                <w:noProof/>
              </w:rPr>
              <w:fldChar w:fldCharType="separate"/>
            </w:r>
            <w:r w:rsidRPr="00F4279B">
              <w:rPr>
                <w:rStyle w:val="ab"/>
                <w:rFonts w:ascii="メイリオ" w:hAnsi="メイリオ" w:cs="メイリオ"/>
                <w:noProof/>
              </w:rPr>
              <w:t>2</w:t>
            </w:r>
            <w:r>
              <w:rPr>
                <w:rFonts w:asciiTheme="minorHAnsi" w:eastAsiaTheme="minorEastAsia" w:hAnsiTheme="minorHAnsi"/>
                <w:noProof/>
                <w:kern w:val="2"/>
                <w:sz w:val="21"/>
              </w:rPr>
              <w:tab/>
            </w:r>
            <w:r w:rsidRPr="00F4279B">
              <w:rPr>
                <w:rStyle w:val="ab"/>
                <w:noProof/>
              </w:rPr>
              <w:t>SCCM による Office 365 ProPlus の展開・運用管理</w:t>
            </w:r>
            <w:r>
              <w:rPr>
                <w:noProof/>
                <w:webHidden/>
              </w:rPr>
              <w:tab/>
            </w:r>
            <w:r>
              <w:rPr>
                <w:noProof/>
                <w:webHidden/>
              </w:rPr>
              <w:fldChar w:fldCharType="begin"/>
            </w:r>
            <w:r>
              <w:rPr>
                <w:noProof/>
                <w:webHidden/>
              </w:rPr>
              <w:instrText xml:space="preserve"> PAGEREF _Toc496885356 \h </w:instrText>
            </w:r>
          </w:ins>
          <w:r>
            <w:rPr>
              <w:noProof/>
              <w:webHidden/>
            </w:rPr>
          </w:r>
          <w:r>
            <w:rPr>
              <w:noProof/>
              <w:webHidden/>
            </w:rPr>
            <w:fldChar w:fldCharType="separate"/>
          </w:r>
          <w:ins w:id="26" w:author="Akira Sugiyama [2]" w:date="2017-11-08T18:42:00Z">
            <w:r w:rsidR="00933647">
              <w:rPr>
                <w:noProof/>
                <w:webHidden/>
              </w:rPr>
              <w:t>6</w:t>
            </w:r>
          </w:ins>
          <w:ins w:id="27" w:author="KUNII Suguru" w:date="2017-10-27T16:33:00Z">
            <w:r>
              <w:rPr>
                <w:noProof/>
                <w:webHidden/>
              </w:rPr>
              <w:fldChar w:fldCharType="end"/>
            </w:r>
            <w:r w:rsidRPr="00F4279B">
              <w:rPr>
                <w:rStyle w:val="ab"/>
                <w:noProof/>
              </w:rPr>
              <w:fldChar w:fldCharType="end"/>
            </w:r>
          </w:ins>
        </w:p>
        <w:p w14:paraId="79412C39" w14:textId="1B4EC798" w:rsidR="004E440B" w:rsidRDefault="004E440B">
          <w:pPr>
            <w:pStyle w:val="21"/>
            <w:tabs>
              <w:tab w:val="left" w:pos="840"/>
              <w:tab w:val="right" w:leader="dot" w:pos="8068"/>
            </w:tabs>
            <w:rPr>
              <w:ins w:id="28" w:author="KUNII Suguru" w:date="2017-10-27T16:33:00Z"/>
              <w:rFonts w:asciiTheme="minorHAnsi" w:eastAsiaTheme="minorEastAsia" w:hAnsiTheme="minorHAnsi"/>
              <w:noProof/>
              <w:kern w:val="2"/>
              <w:sz w:val="21"/>
            </w:rPr>
          </w:pPr>
          <w:ins w:id="29" w:author="KUNII Suguru" w:date="2017-10-27T16:33:00Z">
            <w:r w:rsidRPr="00F4279B">
              <w:rPr>
                <w:rStyle w:val="ab"/>
                <w:noProof/>
              </w:rPr>
              <w:fldChar w:fldCharType="begin"/>
            </w:r>
            <w:r w:rsidRPr="00F4279B">
              <w:rPr>
                <w:rStyle w:val="ab"/>
                <w:noProof/>
              </w:rPr>
              <w:instrText xml:space="preserve"> </w:instrText>
            </w:r>
            <w:r>
              <w:rPr>
                <w:noProof/>
              </w:rPr>
              <w:instrText>HYPERLINK \l "_Toc496885357"</w:instrText>
            </w:r>
            <w:r w:rsidRPr="00F4279B">
              <w:rPr>
                <w:rStyle w:val="ab"/>
                <w:noProof/>
              </w:rPr>
              <w:instrText xml:space="preserve"> </w:instrText>
            </w:r>
            <w:r w:rsidRPr="00F4279B">
              <w:rPr>
                <w:rStyle w:val="ab"/>
                <w:noProof/>
              </w:rPr>
              <w:fldChar w:fldCharType="separate"/>
            </w:r>
            <w:r w:rsidRPr="00F4279B">
              <w:rPr>
                <w:rStyle w:val="ab"/>
                <w:rFonts w:ascii="メイリオ" w:hAnsi="メイリオ"/>
                <w:noProof/>
              </w:rPr>
              <w:t>2.1</w:t>
            </w:r>
            <w:r>
              <w:rPr>
                <w:rFonts w:asciiTheme="minorHAnsi" w:eastAsiaTheme="minorEastAsia" w:hAnsiTheme="minorHAnsi"/>
                <w:noProof/>
                <w:kern w:val="2"/>
                <w:sz w:val="21"/>
              </w:rPr>
              <w:tab/>
            </w:r>
            <w:r w:rsidRPr="00F4279B">
              <w:rPr>
                <w:rStyle w:val="ab"/>
                <w:noProof/>
              </w:rPr>
              <w:t>Office 365 ProPlus の展開概要</w:t>
            </w:r>
            <w:r>
              <w:rPr>
                <w:noProof/>
                <w:webHidden/>
              </w:rPr>
              <w:tab/>
            </w:r>
            <w:r>
              <w:rPr>
                <w:noProof/>
                <w:webHidden/>
              </w:rPr>
              <w:fldChar w:fldCharType="begin"/>
            </w:r>
            <w:r>
              <w:rPr>
                <w:noProof/>
                <w:webHidden/>
              </w:rPr>
              <w:instrText xml:space="preserve"> PAGEREF _Toc496885357 \h </w:instrText>
            </w:r>
          </w:ins>
          <w:r>
            <w:rPr>
              <w:noProof/>
              <w:webHidden/>
            </w:rPr>
          </w:r>
          <w:r>
            <w:rPr>
              <w:noProof/>
              <w:webHidden/>
            </w:rPr>
            <w:fldChar w:fldCharType="separate"/>
          </w:r>
          <w:ins w:id="30" w:author="Akira Sugiyama [2]" w:date="2017-11-08T18:42:00Z">
            <w:r w:rsidR="00933647">
              <w:rPr>
                <w:noProof/>
                <w:webHidden/>
              </w:rPr>
              <w:t>6</w:t>
            </w:r>
          </w:ins>
          <w:ins w:id="31" w:author="KUNII Suguru" w:date="2017-10-27T16:33:00Z">
            <w:r>
              <w:rPr>
                <w:noProof/>
                <w:webHidden/>
              </w:rPr>
              <w:fldChar w:fldCharType="end"/>
            </w:r>
            <w:r w:rsidRPr="00F4279B">
              <w:rPr>
                <w:rStyle w:val="ab"/>
                <w:noProof/>
              </w:rPr>
              <w:fldChar w:fldCharType="end"/>
            </w:r>
          </w:ins>
        </w:p>
        <w:p w14:paraId="544A7287" w14:textId="798BA19B" w:rsidR="004E440B" w:rsidRDefault="004E440B">
          <w:pPr>
            <w:pStyle w:val="21"/>
            <w:tabs>
              <w:tab w:val="left" w:pos="840"/>
              <w:tab w:val="right" w:leader="dot" w:pos="8068"/>
            </w:tabs>
            <w:rPr>
              <w:ins w:id="32" w:author="KUNII Suguru" w:date="2017-10-27T16:33:00Z"/>
              <w:rFonts w:asciiTheme="minorHAnsi" w:eastAsiaTheme="minorEastAsia" w:hAnsiTheme="minorHAnsi"/>
              <w:noProof/>
              <w:kern w:val="2"/>
              <w:sz w:val="21"/>
            </w:rPr>
          </w:pPr>
          <w:ins w:id="33" w:author="KUNII Suguru" w:date="2017-10-27T16:33:00Z">
            <w:r w:rsidRPr="00F4279B">
              <w:rPr>
                <w:rStyle w:val="ab"/>
                <w:noProof/>
              </w:rPr>
              <w:fldChar w:fldCharType="begin"/>
            </w:r>
            <w:r w:rsidRPr="00F4279B">
              <w:rPr>
                <w:rStyle w:val="ab"/>
                <w:noProof/>
              </w:rPr>
              <w:instrText xml:space="preserve"> </w:instrText>
            </w:r>
            <w:r>
              <w:rPr>
                <w:noProof/>
              </w:rPr>
              <w:instrText>HYPERLINK \l "_Toc496885358"</w:instrText>
            </w:r>
            <w:r w:rsidRPr="00F4279B">
              <w:rPr>
                <w:rStyle w:val="ab"/>
                <w:noProof/>
              </w:rPr>
              <w:instrText xml:space="preserve"> </w:instrText>
            </w:r>
            <w:r w:rsidRPr="00F4279B">
              <w:rPr>
                <w:rStyle w:val="ab"/>
                <w:noProof/>
              </w:rPr>
              <w:fldChar w:fldCharType="separate"/>
            </w:r>
            <w:r w:rsidRPr="00F4279B">
              <w:rPr>
                <w:rStyle w:val="ab"/>
                <w:rFonts w:ascii="メイリオ" w:hAnsi="メイリオ"/>
                <w:noProof/>
              </w:rPr>
              <w:t>2.2</w:t>
            </w:r>
            <w:r>
              <w:rPr>
                <w:rFonts w:asciiTheme="minorHAnsi" w:eastAsiaTheme="minorEastAsia" w:hAnsiTheme="minorHAnsi"/>
                <w:noProof/>
                <w:kern w:val="2"/>
                <w:sz w:val="21"/>
              </w:rPr>
              <w:tab/>
            </w:r>
            <w:r w:rsidRPr="00F4279B">
              <w:rPr>
                <w:rStyle w:val="ab"/>
                <w:noProof/>
              </w:rPr>
              <w:t>Office 365 ProPlus の更新プログラム管理概要</w:t>
            </w:r>
            <w:r>
              <w:rPr>
                <w:noProof/>
                <w:webHidden/>
              </w:rPr>
              <w:tab/>
            </w:r>
            <w:r>
              <w:rPr>
                <w:noProof/>
                <w:webHidden/>
              </w:rPr>
              <w:fldChar w:fldCharType="begin"/>
            </w:r>
            <w:r>
              <w:rPr>
                <w:noProof/>
                <w:webHidden/>
              </w:rPr>
              <w:instrText xml:space="preserve"> PAGEREF _Toc496885358 \h </w:instrText>
            </w:r>
          </w:ins>
          <w:r>
            <w:rPr>
              <w:noProof/>
              <w:webHidden/>
            </w:rPr>
          </w:r>
          <w:r>
            <w:rPr>
              <w:noProof/>
              <w:webHidden/>
            </w:rPr>
            <w:fldChar w:fldCharType="separate"/>
          </w:r>
          <w:ins w:id="34" w:author="Akira Sugiyama [2]" w:date="2017-11-08T18:42:00Z">
            <w:r w:rsidR="00933647">
              <w:rPr>
                <w:noProof/>
                <w:webHidden/>
              </w:rPr>
              <w:t>7</w:t>
            </w:r>
          </w:ins>
          <w:ins w:id="35" w:author="KUNII Suguru" w:date="2017-10-27T16:33:00Z">
            <w:r>
              <w:rPr>
                <w:noProof/>
                <w:webHidden/>
              </w:rPr>
              <w:fldChar w:fldCharType="end"/>
            </w:r>
            <w:r w:rsidRPr="00F4279B">
              <w:rPr>
                <w:rStyle w:val="ab"/>
                <w:noProof/>
              </w:rPr>
              <w:fldChar w:fldCharType="end"/>
            </w:r>
          </w:ins>
        </w:p>
        <w:p w14:paraId="47188D91" w14:textId="00C4A659" w:rsidR="004E440B" w:rsidRDefault="004E440B">
          <w:pPr>
            <w:pStyle w:val="32"/>
            <w:tabs>
              <w:tab w:val="left" w:pos="1260"/>
              <w:tab w:val="right" w:leader="dot" w:pos="8068"/>
            </w:tabs>
            <w:rPr>
              <w:ins w:id="36" w:author="KUNII Suguru" w:date="2017-10-27T16:33:00Z"/>
              <w:rFonts w:asciiTheme="minorHAnsi" w:eastAsiaTheme="minorEastAsia" w:hAnsiTheme="minorHAnsi"/>
              <w:noProof/>
            </w:rPr>
          </w:pPr>
          <w:ins w:id="37" w:author="KUNII Suguru" w:date="2017-10-27T16:33:00Z">
            <w:r w:rsidRPr="00F4279B">
              <w:rPr>
                <w:rStyle w:val="ab"/>
                <w:noProof/>
              </w:rPr>
              <w:fldChar w:fldCharType="begin"/>
            </w:r>
            <w:r w:rsidRPr="00F4279B">
              <w:rPr>
                <w:rStyle w:val="ab"/>
                <w:noProof/>
              </w:rPr>
              <w:instrText xml:space="preserve"> </w:instrText>
            </w:r>
            <w:r>
              <w:rPr>
                <w:noProof/>
              </w:rPr>
              <w:instrText>HYPERLINK \l "_Toc496885359"</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2.2.1</w:t>
            </w:r>
            <w:r>
              <w:rPr>
                <w:rFonts w:asciiTheme="minorHAnsi" w:eastAsiaTheme="minorEastAsia" w:hAnsiTheme="minorHAnsi"/>
                <w:noProof/>
              </w:rPr>
              <w:tab/>
            </w:r>
            <w:r w:rsidRPr="00F4279B">
              <w:rPr>
                <w:rStyle w:val="ab"/>
                <w:noProof/>
              </w:rPr>
              <w:t>Office 365 ProPlus 更新プログラム チャネルについて</w:t>
            </w:r>
            <w:r>
              <w:rPr>
                <w:noProof/>
                <w:webHidden/>
              </w:rPr>
              <w:tab/>
            </w:r>
            <w:r>
              <w:rPr>
                <w:noProof/>
                <w:webHidden/>
              </w:rPr>
              <w:fldChar w:fldCharType="begin"/>
            </w:r>
            <w:r>
              <w:rPr>
                <w:noProof/>
                <w:webHidden/>
              </w:rPr>
              <w:instrText xml:space="preserve"> PAGEREF _Toc496885359 \h </w:instrText>
            </w:r>
          </w:ins>
          <w:r>
            <w:rPr>
              <w:noProof/>
              <w:webHidden/>
            </w:rPr>
          </w:r>
          <w:r>
            <w:rPr>
              <w:noProof/>
              <w:webHidden/>
            </w:rPr>
            <w:fldChar w:fldCharType="separate"/>
          </w:r>
          <w:ins w:id="38" w:author="Akira Sugiyama [2]" w:date="2017-11-08T18:42:00Z">
            <w:r w:rsidR="00933647">
              <w:rPr>
                <w:noProof/>
                <w:webHidden/>
              </w:rPr>
              <w:t>7</w:t>
            </w:r>
          </w:ins>
          <w:ins w:id="39" w:author="KUNII Suguru" w:date="2017-10-27T16:33:00Z">
            <w:r>
              <w:rPr>
                <w:noProof/>
                <w:webHidden/>
              </w:rPr>
              <w:fldChar w:fldCharType="end"/>
            </w:r>
            <w:r w:rsidRPr="00F4279B">
              <w:rPr>
                <w:rStyle w:val="ab"/>
                <w:noProof/>
              </w:rPr>
              <w:fldChar w:fldCharType="end"/>
            </w:r>
          </w:ins>
        </w:p>
        <w:p w14:paraId="13FBDC6E" w14:textId="32946196" w:rsidR="004E440B" w:rsidRDefault="004E440B">
          <w:pPr>
            <w:pStyle w:val="32"/>
            <w:tabs>
              <w:tab w:val="left" w:pos="1260"/>
              <w:tab w:val="right" w:leader="dot" w:pos="8068"/>
            </w:tabs>
            <w:rPr>
              <w:ins w:id="40" w:author="KUNII Suguru" w:date="2017-10-27T16:33:00Z"/>
              <w:rFonts w:asciiTheme="minorHAnsi" w:eastAsiaTheme="minorEastAsia" w:hAnsiTheme="minorHAnsi"/>
              <w:noProof/>
            </w:rPr>
          </w:pPr>
          <w:ins w:id="41" w:author="KUNII Suguru" w:date="2017-10-27T16:33:00Z">
            <w:r w:rsidRPr="00F4279B">
              <w:rPr>
                <w:rStyle w:val="ab"/>
                <w:noProof/>
              </w:rPr>
              <w:fldChar w:fldCharType="begin"/>
            </w:r>
            <w:r w:rsidRPr="00F4279B">
              <w:rPr>
                <w:rStyle w:val="ab"/>
                <w:noProof/>
              </w:rPr>
              <w:instrText xml:space="preserve"> </w:instrText>
            </w:r>
            <w:r>
              <w:rPr>
                <w:noProof/>
              </w:rPr>
              <w:instrText>HYPERLINK \l "_Toc496885360"</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2.2.2</w:t>
            </w:r>
            <w:r>
              <w:rPr>
                <w:rFonts w:asciiTheme="minorHAnsi" w:eastAsiaTheme="minorEastAsia" w:hAnsiTheme="minorHAnsi"/>
                <w:noProof/>
              </w:rPr>
              <w:tab/>
            </w:r>
            <w:r w:rsidRPr="00F4279B">
              <w:rPr>
                <w:rStyle w:val="ab"/>
                <w:noProof/>
              </w:rPr>
              <w:t>Office 365 ProPlus 更新プログラムのダウンロード対象言語の追加</w:t>
            </w:r>
            <w:r>
              <w:rPr>
                <w:noProof/>
                <w:webHidden/>
              </w:rPr>
              <w:tab/>
            </w:r>
            <w:r>
              <w:rPr>
                <w:noProof/>
                <w:webHidden/>
              </w:rPr>
              <w:fldChar w:fldCharType="begin"/>
            </w:r>
            <w:r>
              <w:rPr>
                <w:noProof/>
                <w:webHidden/>
              </w:rPr>
              <w:instrText xml:space="preserve"> PAGEREF _Toc496885360 \h </w:instrText>
            </w:r>
          </w:ins>
          <w:r>
            <w:rPr>
              <w:noProof/>
              <w:webHidden/>
            </w:rPr>
          </w:r>
          <w:r>
            <w:rPr>
              <w:noProof/>
              <w:webHidden/>
            </w:rPr>
            <w:fldChar w:fldCharType="separate"/>
          </w:r>
          <w:ins w:id="42" w:author="Akira Sugiyama [2]" w:date="2017-11-08T18:42:00Z">
            <w:r w:rsidR="00933647">
              <w:rPr>
                <w:noProof/>
                <w:webHidden/>
              </w:rPr>
              <w:t>8</w:t>
            </w:r>
          </w:ins>
          <w:ins w:id="43" w:author="KUNII Suguru" w:date="2017-10-27T16:33:00Z">
            <w:r>
              <w:rPr>
                <w:noProof/>
                <w:webHidden/>
              </w:rPr>
              <w:fldChar w:fldCharType="end"/>
            </w:r>
            <w:r w:rsidRPr="00F4279B">
              <w:rPr>
                <w:rStyle w:val="ab"/>
                <w:noProof/>
              </w:rPr>
              <w:fldChar w:fldCharType="end"/>
            </w:r>
          </w:ins>
        </w:p>
        <w:p w14:paraId="404418E4" w14:textId="76C6A874" w:rsidR="004E440B" w:rsidRDefault="004E440B">
          <w:pPr>
            <w:pStyle w:val="32"/>
            <w:tabs>
              <w:tab w:val="left" w:pos="1260"/>
              <w:tab w:val="right" w:leader="dot" w:pos="8068"/>
            </w:tabs>
            <w:rPr>
              <w:ins w:id="44" w:author="KUNII Suguru" w:date="2017-10-27T16:33:00Z"/>
              <w:rFonts w:asciiTheme="minorHAnsi" w:eastAsiaTheme="minorEastAsia" w:hAnsiTheme="minorHAnsi"/>
              <w:noProof/>
            </w:rPr>
          </w:pPr>
          <w:ins w:id="45" w:author="KUNII Suguru" w:date="2017-10-27T16:33:00Z">
            <w:r w:rsidRPr="00F4279B">
              <w:rPr>
                <w:rStyle w:val="ab"/>
                <w:noProof/>
              </w:rPr>
              <w:fldChar w:fldCharType="begin"/>
            </w:r>
            <w:r w:rsidRPr="00F4279B">
              <w:rPr>
                <w:rStyle w:val="ab"/>
                <w:noProof/>
              </w:rPr>
              <w:instrText xml:space="preserve"> </w:instrText>
            </w:r>
            <w:r>
              <w:rPr>
                <w:noProof/>
              </w:rPr>
              <w:instrText>HYPERLINK \l "_Toc496885361"</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2.2.3</w:t>
            </w:r>
            <w:r>
              <w:rPr>
                <w:rFonts w:asciiTheme="minorHAnsi" w:eastAsiaTheme="minorEastAsia" w:hAnsiTheme="minorHAnsi"/>
                <w:noProof/>
              </w:rPr>
              <w:tab/>
            </w:r>
            <w:r w:rsidRPr="00F4279B">
              <w:rPr>
                <w:rStyle w:val="ab"/>
                <w:noProof/>
              </w:rPr>
              <w:t>Office 365 ProPlus 更新プログラムの展開</w:t>
            </w:r>
            <w:r>
              <w:rPr>
                <w:noProof/>
                <w:webHidden/>
              </w:rPr>
              <w:tab/>
            </w:r>
            <w:r>
              <w:rPr>
                <w:noProof/>
                <w:webHidden/>
              </w:rPr>
              <w:fldChar w:fldCharType="begin"/>
            </w:r>
            <w:r>
              <w:rPr>
                <w:noProof/>
                <w:webHidden/>
              </w:rPr>
              <w:instrText xml:space="preserve"> PAGEREF _Toc496885361 \h </w:instrText>
            </w:r>
          </w:ins>
          <w:r>
            <w:rPr>
              <w:noProof/>
              <w:webHidden/>
            </w:rPr>
          </w:r>
          <w:r>
            <w:rPr>
              <w:noProof/>
              <w:webHidden/>
            </w:rPr>
            <w:fldChar w:fldCharType="separate"/>
          </w:r>
          <w:ins w:id="46" w:author="Akira Sugiyama [2]" w:date="2017-11-08T18:42:00Z">
            <w:r w:rsidR="00933647">
              <w:rPr>
                <w:noProof/>
                <w:webHidden/>
              </w:rPr>
              <w:t>9</w:t>
            </w:r>
          </w:ins>
          <w:ins w:id="47" w:author="KUNII Suguru" w:date="2017-10-27T16:33:00Z">
            <w:r>
              <w:rPr>
                <w:noProof/>
                <w:webHidden/>
              </w:rPr>
              <w:fldChar w:fldCharType="end"/>
            </w:r>
            <w:r w:rsidRPr="00F4279B">
              <w:rPr>
                <w:rStyle w:val="ab"/>
                <w:noProof/>
              </w:rPr>
              <w:fldChar w:fldCharType="end"/>
            </w:r>
          </w:ins>
        </w:p>
        <w:p w14:paraId="0F7BADC2" w14:textId="47C84A45" w:rsidR="004E440B" w:rsidRDefault="004E440B">
          <w:pPr>
            <w:pStyle w:val="32"/>
            <w:tabs>
              <w:tab w:val="left" w:pos="1260"/>
              <w:tab w:val="right" w:leader="dot" w:pos="8068"/>
            </w:tabs>
            <w:rPr>
              <w:ins w:id="48" w:author="KUNII Suguru" w:date="2017-10-27T16:33:00Z"/>
              <w:rFonts w:asciiTheme="minorHAnsi" w:eastAsiaTheme="minorEastAsia" w:hAnsiTheme="minorHAnsi"/>
              <w:noProof/>
            </w:rPr>
          </w:pPr>
          <w:ins w:id="49" w:author="KUNII Suguru" w:date="2017-10-27T16:33:00Z">
            <w:r w:rsidRPr="00F4279B">
              <w:rPr>
                <w:rStyle w:val="ab"/>
                <w:noProof/>
              </w:rPr>
              <w:fldChar w:fldCharType="begin"/>
            </w:r>
            <w:r w:rsidRPr="00F4279B">
              <w:rPr>
                <w:rStyle w:val="ab"/>
                <w:noProof/>
              </w:rPr>
              <w:instrText xml:space="preserve"> </w:instrText>
            </w:r>
            <w:r>
              <w:rPr>
                <w:noProof/>
              </w:rPr>
              <w:instrText>HYPERLINK \l "_Toc496885362"</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2.2.4</w:t>
            </w:r>
            <w:r>
              <w:rPr>
                <w:rFonts w:asciiTheme="minorHAnsi" w:eastAsiaTheme="minorEastAsia" w:hAnsiTheme="minorHAnsi"/>
                <w:noProof/>
              </w:rPr>
              <w:tab/>
            </w:r>
            <w:r w:rsidRPr="00F4279B">
              <w:rPr>
                <w:rStyle w:val="ab"/>
                <w:noProof/>
              </w:rPr>
              <w:t>高速インストール ファイル</w:t>
            </w:r>
            <w:r>
              <w:rPr>
                <w:noProof/>
                <w:webHidden/>
              </w:rPr>
              <w:tab/>
            </w:r>
            <w:r>
              <w:rPr>
                <w:noProof/>
                <w:webHidden/>
              </w:rPr>
              <w:fldChar w:fldCharType="begin"/>
            </w:r>
            <w:r>
              <w:rPr>
                <w:noProof/>
                <w:webHidden/>
              </w:rPr>
              <w:instrText xml:space="preserve"> PAGEREF _Toc496885362 \h </w:instrText>
            </w:r>
          </w:ins>
          <w:r>
            <w:rPr>
              <w:noProof/>
              <w:webHidden/>
            </w:rPr>
          </w:r>
          <w:r>
            <w:rPr>
              <w:noProof/>
              <w:webHidden/>
            </w:rPr>
            <w:fldChar w:fldCharType="separate"/>
          </w:r>
          <w:ins w:id="50" w:author="Akira Sugiyama [2]" w:date="2017-11-08T18:42:00Z">
            <w:r w:rsidR="00933647">
              <w:rPr>
                <w:noProof/>
                <w:webHidden/>
              </w:rPr>
              <w:t>9</w:t>
            </w:r>
          </w:ins>
          <w:ins w:id="51" w:author="KUNII Suguru" w:date="2017-10-27T16:33:00Z">
            <w:r>
              <w:rPr>
                <w:noProof/>
                <w:webHidden/>
              </w:rPr>
              <w:fldChar w:fldCharType="end"/>
            </w:r>
            <w:r w:rsidRPr="00F4279B">
              <w:rPr>
                <w:rStyle w:val="ab"/>
                <w:noProof/>
              </w:rPr>
              <w:fldChar w:fldCharType="end"/>
            </w:r>
          </w:ins>
        </w:p>
        <w:p w14:paraId="16C5B788" w14:textId="74526030" w:rsidR="004E440B" w:rsidRDefault="004E440B">
          <w:pPr>
            <w:pStyle w:val="32"/>
            <w:tabs>
              <w:tab w:val="left" w:pos="1260"/>
              <w:tab w:val="right" w:leader="dot" w:pos="8068"/>
            </w:tabs>
            <w:rPr>
              <w:ins w:id="52" w:author="KUNII Suguru" w:date="2017-10-27T16:33:00Z"/>
              <w:rFonts w:asciiTheme="minorHAnsi" w:eastAsiaTheme="minorEastAsia" w:hAnsiTheme="minorHAnsi"/>
              <w:noProof/>
            </w:rPr>
          </w:pPr>
          <w:ins w:id="53" w:author="KUNII Suguru" w:date="2017-10-27T16:33:00Z">
            <w:r w:rsidRPr="00F4279B">
              <w:rPr>
                <w:rStyle w:val="ab"/>
                <w:noProof/>
              </w:rPr>
              <w:fldChar w:fldCharType="begin"/>
            </w:r>
            <w:r w:rsidRPr="00F4279B">
              <w:rPr>
                <w:rStyle w:val="ab"/>
                <w:noProof/>
              </w:rPr>
              <w:instrText xml:space="preserve"> </w:instrText>
            </w:r>
            <w:r>
              <w:rPr>
                <w:noProof/>
              </w:rPr>
              <w:instrText>HYPERLINK \l "_Toc496885363"</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2.2.5</w:t>
            </w:r>
            <w:r>
              <w:rPr>
                <w:rFonts w:asciiTheme="minorHAnsi" w:eastAsiaTheme="minorEastAsia" w:hAnsiTheme="minorHAnsi"/>
                <w:noProof/>
              </w:rPr>
              <w:tab/>
            </w:r>
            <w:r w:rsidRPr="00F4279B">
              <w:rPr>
                <w:rStyle w:val="ab"/>
                <w:noProof/>
              </w:rPr>
              <w:t>更新プログラムの展開の分散～BITSの活用</w:t>
            </w:r>
            <w:r>
              <w:rPr>
                <w:noProof/>
                <w:webHidden/>
              </w:rPr>
              <w:tab/>
            </w:r>
            <w:r>
              <w:rPr>
                <w:noProof/>
                <w:webHidden/>
              </w:rPr>
              <w:fldChar w:fldCharType="begin"/>
            </w:r>
            <w:r>
              <w:rPr>
                <w:noProof/>
                <w:webHidden/>
              </w:rPr>
              <w:instrText xml:space="preserve"> PAGEREF _Toc496885363 \h </w:instrText>
            </w:r>
          </w:ins>
          <w:r>
            <w:rPr>
              <w:noProof/>
              <w:webHidden/>
            </w:rPr>
          </w:r>
          <w:r>
            <w:rPr>
              <w:noProof/>
              <w:webHidden/>
            </w:rPr>
            <w:fldChar w:fldCharType="separate"/>
          </w:r>
          <w:ins w:id="54" w:author="Akira Sugiyama [2]" w:date="2017-11-08T18:42:00Z">
            <w:r w:rsidR="00933647">
              <w:rPr>
                <w:noProof/>
                <w:webHidden/>
              </w:rPr>
              <w:t>10</w:t>
            </w:r>
          </w:ins>
          <w:ins w:id="55" w:author="KUNII Suguru" w:date="2017-10-27T16:33:00Z">
            <w:r>
              <w:rPr>
                <w:noProof/>
                <w:webHidden/>
              </w:rPr>
              <w:fldChar w:fldCharType="end"/>
            </w:r>
            <w:r w:rsidRPr="00F4279B">
              <w:rPr>
                <w:rStyle w:val="ab"/>
                <w:noProof/>
              </w:rPr>
              <w:fldChar w:fldCharType="end"/>
            </w:r>
          </w:ins>
        </w:p>
        <w:p w14:paraId="3A1E9DE5" w14:textId="5DA7D51E" w:rsidR="004E440B" w:rsidRDefault="004E440B">
          <w:pPr>
            <w:pStyle w:val="32"/>
            <w:tabs>
              <w:tab w:val="left" w:pos="1260"/>
              <w:tab w:val="right" w:leader="dot" w:pos="8068"/>
            </w:tabs>
            <w:rPr>
              <w:ins w:id="56" w:author="KUNII Suguru" w:date="2017-10-27T16:33:00Z"/>
              <w:rFonts w:asciiTheme="minorHAnsi" w:eastAsiaTheme="minorEastAsia" w:hAnsiTheme="minorHAnsi"/>
              <w:noProof/>
            </w:rPr>
          </w:pPr>
          <w:ins w:id="57" w:author="KUNII Suguru" w:date="2017-10-27T16:33:00Z">
            <w:r w:rsidRPr="00F4279B">
              <w:rPr>
                <w:rStyle w:val="ab"/>
                <w:noProof/>
              </w:rPr>
              <w:fldChar w:fldCharType="begin"/>
            </w:r>
            <w:r w:rsidRPr="00F4279B">
              <w:rPr>
                <w:rStyle w:val="ab"/>
                <w:noProof/>
              </w:rPr>
              <w:instrText xml:space="preserve"> </w:instrText>
            </w:r>
            <w:r>
              <w:rPr>
                <w:noProof/>
              </w:rPr>
              <w:instrText>HYPERLINK \l "_Toc496885364"</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2.2.6</w:t>
            </w:r>
            <w:r>
              <w:rPr>
                <w:rFonts w:asciiTheme="minorHAnsi" w:eastAsiaTheme="minorEastAsia" w:hAnsiTheme="minorHAnsi"/>
                <w:noProof/>
              </w:rPr>
              <w:tab/>
            </w:r>
            <w:r w:rsidRPr="00F4279B">
              <w:rPr>
                <w:rStyle w:val="ab"/>
                <w:noProof/>
              </w:rPr>
              <w:t>更新プログラムの展開の分散～BranchCacheの活用</w:t>
            </w:r>
            <w:r>
              <w:rPr>
                <w:noProof/>
                <w:webHidden/>
              </w:rPr>
              <w:tab/>
            </w:r>
            <w:r>
              <w:rPr>
                <w:noProof/>
                <w:webHidden/>
              </w:rPr>
              <w:fldChar w:fldCharType="begin"/>
            </w:r>
            <w:r>
              <w:rPr>
                <w:noProof/>
                <w:webHidden/>
              </w:rPr>
              <w:instrText xml:space="preserve"> PAGEREF _Toc496885364 \h </w:instrText>
            </w:r>
          </w:ins>
          <w:r>
            <w:rPr>
              <w:noProof/>
              <w:webHidden/>
            </w:rPr>
          </w:r>
          <w:r>
            <w:rPr>
              <w:noProof/>
              <w:webHidden/>
            </w:rPr>
            <w:fldChar w:fldCharType="separate"/>
          </w:r>
          <w:ins w:id="58" w:author="Akira Sugiyama [2]" w:date="2017-11-08T18:42:00Z">
            <w:r w:rsidR="00933647">
              <w:rPr>
                <w:noProof/>
                <w:webHidden/>
              </w:rPr>
              <w:t>10</w:t>
            </w:r>
          </w:ins>
          <w:ins w:id="59" w:author="KUNII Suguru" w:date="2017-10-27T16:33:00Z">
            <w:r>
              <w:rPr>
                <w:noProof/>
                <w:webHidden/>
              </w:rPr>
              <w:fldChar w:fldCharType="end"/>
            </w:r>
            <w:r w:rsidRPr="00F4279B">
              <w:rPr>
                <w:rStyle w:val="ab"/>
                <w:noProof/>
              </w:rPr>
              <w:fldChar w:fldCharType="end"/>
            </w:r>
          </w:ins>
        </w:p>
        <w:p w14:paraId="439C2A97" w14:textId="7D6C53EE" w:rsidR="004E440B" w:rsidRDefault="004E440B">
          <w:pPr>
            <w:pStyle w:val="32"/>
            <w:tabs>
              <w:tab w:val="left" w:pos="1260"/>
              <w:tab w:val="right" w:leader="dot" w:pos="8068"/>
            </w:tabs>
            <w:rPr>
              <w:ins w:id="60" w:author="KUNII Suguru" w:date="2017-10-27T16:33:00Z"/>
              <w:rFonts w:asciiTheme="minorHAnsi" w:eastAsiaTheme="minorEastAsia" w:hAnsiTheme="minorHAnsi"/>
              <w:noProof/>
            </w:rPr>
          </w:pPr>
          <w:ins w:id="61" w:author="KUNII Suguru" w:date="2017-10-27T16:33:00Z">
            <w:r w:rsidRPr="00F4279B">
              <w:rPr>
                <w:rStyle w:val="ab"/>
                <w:noProof/>
              </w:rPr>
              <w:fldChar w:fldCharType="begin"/>
            </w:r>
            <w:r w:rsidRPr="00F4279B">
              <w:rPr>
                <w:rStyle w:val="ab"/>
                <w:noProof/>
              </w:rPr>
              <w:instrText xml:space="preserve"> </w:instrText>
            </w:r>
            <w:r>
              <w:rPr>
                <w:noProof/>
              </w:rPr>
              <w:instrText>HYPERLINK \l "_Toc496885365"</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2.2.7</w:t>
            </w:r>
            <w:r>
              <w:rPr>
                <w:rFonts w:asciiTheme="minorHAnsi" w:eastAsiaTheme="minorEastAsia" w:hAnsiTheme="minorHAnsi"/>
                <w:noProof/>
              </w:rPr>
              <w:tab/>
            </w:r>
            <w:r w:rsidRPr="00F4279B">
              <w:rPr>
                <w:rStyle w:val="ab"/>
                <w:noProof/>
              </w:rPr>
              <w:t>ピア キャッシュ</w:t>
            </w:r>
            <w:r>
              <w:rPr>
                <w:noProof/>
                <w:webHidden/>
              </w:rPr>
              <w:tab/>
            </w:r>
            <w:r>
              <w:rPr>
                <w:noProof/>
                <w:webHidden/>
              </w:rPr>
              <w:fldChar w:fldCharType="begin"/>
            </w:r>
            <w:r>
              <w:rPr>
                <w:noProof/>
                <w:webHidden/>
              </w:rPr>
              <w:instrText xml:space="preserve"> PAGEREF _Toc496885365 \h </w:instrText>
            </w:r>
          </w:ins>
          <w:r>
            <w:rPr>
              <w:noProof/>
              <w:webHidden/>
            </w:rPr>
          </w:r>
          <w:r>
            <w:rPr>
              <w:noProof/>
              <w:webHidden/>
            </w:rPr>
            <w:fldChar w:fldCharType="separate"/>
          </w:r>
          <w:ins w:id="62" w:author="Akira Sugiyama [2]" w:date="2017-11-08T18:42:00Z">
            <w:r w:rsidR="00933647">
              <w:rPr>
                <w:noProof/>
                <w:webHidden/>
              </w:rPr>
              <w:t>10</w:t>
            </w:r>
          </w:ins>
          <w:ins w:id="63" w:author="KUNII Suguru" w:date="2017-10-27T16:33:00Z">
            <w:r>
              <w:rPr>
                <w:noProof/>
                <w:webHidden/>
              </w:rPr>
              <w:fldChar w:fldCharType="end"/>
            </w:r>
            <w:r w:rsidRPr="00F4279B">
              <w:rPr>
                <w:rStyle w:val="ab"/>
                <w:noProof/>
              </w:rPr>
              <w:fldChar w:fldCharType="end"/>
            </w:r>
          </w:ins>
        </w:p>
        <w:p w14:paraId="591AB8DF" w14:textId="5662CB54" w:rsidR="004E440B" w:rsidRDefault="004E440B">
          <w:pPr>
            <w:pStyle w:val="32"/>
            <w:tabs>
              <w:tab w:val="left" w:pos="1260"/>
              <w:tab w:val="right" w:leader="dot" w:pos="8068"/>
            </w:tabs>
            <w:rPr>
              <w:ins w:id="64" w:author="KUNII Suguru" w:date="2017-10-27T16:33:00Z"/>
              <w:rFonts w:asciiTheme="minorHAnsi" w:eastAsiaTheme="minorEastAsia" w:hAnsiTheme="minorHAnsi"/>
              <w:noProof/>
            </w:rPr>
          </w:pPr>
          <w:ins w:id="65" w:author="KUNII Suguru" w:date="2017-10-27T16:33:00Z">
            <w:r w:rsidRPr="00F4279B">
              <w:rPr>
                <w:rStyle w:val="ab"/>
                <w:noProof/>
              </w:rPr>
              <w:fldChar w:fldCharType="begin"/>
            </w:r>
            <w:r w:rsidRPr="00F4279B">
              <w:rPr>
                <w:rStyle w:val="ab"/>
                <w:noProof/>
              </w:rPr>
              <w:instrText xml:space="preserve"> </w:instrText>
            </w:r>
            <w:r>
              <w:rPr>
                <w:noProof/>
              </w:rPr>
              <w:instrText>HYPERLINK \l "_Toc496885366"</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2.2.8</w:t>
            </w:r>
            <w:r>
              <w:rPr>
                <w:rFonts w:asciiTheme="minorHAnsi" w:eastAsiaTheme="minorEastAsia" w:hAnsiTheme="minorHAnsi"/>
                <w:noProof/>
              </w:rPr>
              <w:tab/>
            </w:r>
            <w:r w:rsidRPr="00F4279B">
              <w:rPr>
                <w:rStyle w:val="ab"/>
                <w:noProof/>
              </w:rPr>
              <w:t>Office 365 更新プログラムの動作とクライアント通知</w:t>
            </w:r>
            <w:r>
              <w:rPr>
                <w:noProof/>
                <w:webHidden/>
              </w:rPr>
              <w:tab/>
            </w:r>
            <w:r>
              <w:rPr>
                <w:noProof/>
                <w:webHidden/>
              </w:rPr>
              <w:fldChar w:fldCharType="begin"/>
            </w:r>
            <w:r>
              <w:rPr>
                <w:noProof/>
                <w:webHidden/>
              </w:rPr>
              <w:instrText xml:space="preserve"> PAGEREF _Toc496885366 \h </w:instrText>
            </w:r>
          </w:ins>
          <w:r>
            <w:rPr>
              <w:noProof/>
              <w:webHidden/>
            </w:rPr>
          </w:r>
          <w:r>
            <w:rPr>
              <w:noProof/>
              <w:webHidden/>
            </w:rPr>
            <w:fldChar w:fldCharType="separate"/>
          </w:r>
          <w:ins w:id="66" w:author="Akira Sugiyama [2]" w:date="2017-11-08T18:42:00Z">
            <w:r w:rsidR="00933647">
              <w:rPr>
                <w:noProof/>
                <w:webHidden/>
              </w:rPr>
              <w:t>11</w:t>
            </w:r>
          </w:ins>
          <w:ins w:id="67" w:author="KUNII Suguru" w:date="2017-10-27T16:33:00Z">
            <w:r>
              <w:rPr>
                <w:noProof/>
                <w:webHidden/>
              </w:rPr>
              <w:fldChar w:fldCharType="end"/>
            </w:r>
            <w:r w:rsidRPr="00F4279B">
              <w:rPr>
                <w:rStyle w:val="ab"/>
                <w:noProof/>
              </w:rPr>
              <w:fldChar w:fldCharType="end"/>
            </w:r>
          </w:ins>
        </w:p>
        <w:p w14:paraId="713330EE" w14:textId="73ED247B" w:rsidR="004E440B" w:rsidRDefault="004E440B">
          <w:pPr>
            <w:pStyle w:val="32"/>
            <w:tabs>
              <w:tab w:val="left" w:pos="1260"/>
              <w:tab w:val="right" w:leader="dot" w:pos="8068"/>
            </w:tabs>
            <w:rPr>
              <w:ins w:id="68" w:author="KUNII Suguru" w:date="2017-10-27T16:33:00Z"/>
              <w:rFonts w:asciiTheme="minorHAnsi" w:eastAsiaTheme="minorEastAsia" w:hAnsiTheme="minorHAnsi"/>
              <w:noProof/>
            </w:rPr>
          </w:pPr>
          <w:ins w:id="69" w:author="KUNII Suguru" w:date="2017-10-27T16:33:00Z">
            <w:r w:rsidRPr="00F4279B">
              <w:rPr>
                <w:rStyle w:val="ab"/>
                <w:noProof/>
              </w:rPr>
              <w:fldChar w:fldCharType="begin"/>
            </w:r>
            <w:r w:rsidRPr="00F4279B">
              <w:rPr>
                <w:rStyle w:val="ab"/>
                <w:noProof/>
              </w:rPr>
              <w:instrText xml:space="preserve"> </w:instrText>
            </w:r>
            <w:r>
              <w:rPr>
                <w:noProof/>
              </w:rPr>
              <w:instrText>HYPERLINK \l "_Toc496885367"</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2.2.9</w:t>
            </w:r>
            <w:r>
              <w:rPr>
                <w:rFonts w:asciiTheme="minorHAnsi" w:eastAsiaTheme="minorEastAsia" w:hAnsiTheme="minorHAnsi"/>
                <w:noProof/>
              </w:rPr>
              <w:tab/>
            </w:r>
            <w:r w:rsidRPr="00F4279B">
              <w:rPr>
                <w:rStyle w:val="ab"/>
                <w:noProof/>
              </w:rPr>
              <w:t>Office 365 クライアント管理による状況の確認</w:t>
            </w:r>
            <w:r>
              <w:rPr>
                <w:noProof/>
                <w:webHidden/>
              </w:rPr>
              <w:tab/>
            </w:r>
            <w:r>
              <w:rPr>
                <w:noProof/>
                <w:webHidden/>
              </w:rPr>
              <w:fldChar w:fldCharType="begin"/>
            </w:r>
            <w:r>
              <w:rPr>
                <w:noProof/>
                <w:webHidden/>
              </w:rPr>
              <w:instrText xml:space="preserve"> PAGEREF _Toc496885367 \h </w:instrText>
            </w:r>
          </w:ins>
          <w:r>
            <w:rPr>
              <w:noProof/>
              <w:webHidden/>
            </w:rPr>
          </w:r>
          <w:r>
            <w:rPr>
              <w:noProof/>
              <w:webHidden/>
            </w:rPr>
            <w:fldChar w:fldCharType="separate"/>
          </w:r>
          <w:ins w:id="70" w:author="Akira Sugiyama [2]" w:date="2017-11-08T18:42:00Z">
            <w:r w:rsidR="00933647">
              <w:rPr>
                <w:noProof/>
                <w:webHidden/>
              </w:rPr>
              <w:t>11</w:t>
            </w:r>
          </w:ins>
          <w:ins w:id="71" w:author="KUNII Suguru" w:date="2017-10-27T16:33:00Z">
            <w:r>
              <w:rPr>
                <w:noProof/>
                <w:webHidden/>
              </w:rPr>
              <w:fldChar w:fldCharType="end"/>
            </w:r>
            <w:r w:rsidRPr="00F4279B">
              <w:rPr>
                <w:rStyle w:val="ab"/>
                <w:noProof/>
              </w:rPr>
              <w:fldChar w:fldCharType="end"/>
            </w:r>
          </w:ins>
        </w:p>
        <w:p w14:paraId="53E90635" w14:textId="29186FAB" w:rsidR="004E440B" w:rsidRDefault="004E440B">
          <w:pPr>
            <w:pStyle w:val="11"/>
            <w:rPr>
              <w:ins w:id="72" w:author="KUNII Suguru" w:date="2017-10-27T16:33:00Z"/>
              <w:rFonts w:asciiTheme="minorHAnsi" w:eastAsiaTheme="minorEastAsia" w:hAnsiTheme="minorHAnsi"/>
              <w:noProof/>
              <w:kern w:val="2"/>
              <w:sz w:val="21"/>
            </w:rPr>
          </w:pPr>
          <w:ins w:id="73" w:author="KUNII Suguru" w:date="2017-10-27T16:33:00Z">
            <w:r w:rsidRPr="00F4279B">
              <w:rPr>
                <w:rStyle w:val="ab"/>
                <w:noProof/>
              </w:rPr>
              <w:fldChar w:fldCharType="begin"/>
            </w:r>
            <w:r w:rsidRPr="00F4279B">
              <w:rPr>
                <w:rStyle w:val="ab"/>
                <w:noProof/>
              </w:rPr>
              <w:instrText xml:space="preserve"> </w:instrText>
            </w:r>
            <w:r>
              <w:rPr>
                <w:noProof/>
              </w:rPr>
              <w:instrText>HYPERLINK \l "_Toc496885368"</w:instrText>
            </w:r>
            <w:r w:rsidRPr="00F4279B">
              <w:rPr>
                <w:rStyle w:val="ab"/>
                <w:noProof/>
              </w:rPr>
              <w:instrText xml:space="preserve"> </w:instrText>
            </w:r>
            <w:r w:rsidRPr="00F4279B">
              <w:rPr>
                <w:rStyle w:val="ab"/>
                <w:noProof/>
              </w:rPr>
              <w:fldChar w:fldCharType="separate"/>
            </w:r>
            <w:r w:rsidRPr="00F4279B">
              <w:rPr>
                <w:rStyle w:val="ab"/>
                <w:rFonts w:ascii="メイリオ" w:hAnsi="メイリオ" w:cs="メイリオ"/>
                <w:noProof/>
              </w:rPr>
              <w:t>3</w:t>
            </w:r>
            <w:r>
              <w:rPr>
                <w:rFonts w:asciiTheme="minorHAnsi" w:eastAsiaTheme="minorEastAsia" w:hAnsiTheme="minorHAnsi"/>
                <w:noProof/>
                <w:kern w:val="2"/>
                <w:sz w:val="21"/>
              </w:rPr>
              <w:tab/>
            </w:r>
            <w:r w:rsidRPr="00F4279B">
              <w:rPr>
                <w:rStyle w:val="ab"/>
                <w:noProof/>
              </w:rPr>
              <w:t>評価環境と前提条件</w:t>
            </w:r>
            <w:r>
              <w:rPr>
                <w:noProof/>
                <w:webHidden/>
              </w:rPr>
              <w:tab/>
            </w:r>
            <w:r>
              <w:rPr>
                <w:noProof/>
                <w:webHidden/>
              </w:rPr>
              <w:fldChar w:fldCharType="begin"/>
            </w:r>
            <w:r>
              <w:rPr>
                <w:noProof/>
                <w:webHidden/>
              </w:rPr>
              <w:instrText xml:space="preserve"> PAGEREF _Toc496885368 \h </w:instrText>
            </w:r>
          </w:ins>
          <w:r>
            <w:rPr>
              <w:noProof/>
              <w:webHidden/>
            </w:rPr>
          </w:r>
          <w:r>
            <w:rPr>
              <w:noProof/>
              <w:webHidden/>
            </w:rPr>
            <w:fldChar w:fldCharType="separate"/>
          </w:r>
          <w:ins w:id="74" w:author="Akira Sugiyama [2]" w:date="2017-11-08T18:42:00Z">
            <w:r w:rsidR="00933647">
              <w:rPr>
                <w:noProof/>
                <w:webHidden/>
              </w:rPr>
              <w:t>12</w:t>
            </w:r>
          </w:ins>
          <w:ins w:id="75" w:author="KUNII Suguru" w:date="2017-10-27T16:33:00Z">
            <w:r>
              <w:rPr>
                <w:noProof/>
                <w:webHidden/>
              </w:rPr>
              <w:fldChar w:fldCharType="end"/>
            </w:r>
            <w:r w:rsidRPr="00F4279B">
              <w:rPr>
                <w:rStyle w:val="ab"/>
                <w:noProof/>
              </w:rPr>
              <w:fldChar w:fldCharType="end"/>
            </w:r>
          </w:ins>
        </w:p>
        <w:p w14:paraId="2DA000E3" w14:textId="373B88F0" w:rsidR="004E440B" w:rsidRDefault="004E440B">
          <w:pPr>
            <w:pStyle w:val="21"/>
            <w:tabs>
              <w:tab w:val="left" w:pos="840"/>
              <w:tab w:val="right" w:leader="dot" w:pos="8068"/>
            </w:tabs>
            <w:rPr>
              <w:ins w:id="76" w:author="KUNII Suguru" w:date="2017-10-27T16:33:00Z"/>
              <w:rFonts w:asciiTheme="minorHAnsi" w:eastAsiaTheme="minorEastAsia" w:hAnsiTheme="minorHAnsi"/>
              <w:noProof/>
              <w:kern w:val="2"/>
              <w:sz w:val="21"/>
            </w:rPr>
          </w:pPr>
          <w:ins w:id="77" w:author="KUNII Suguru" w:date="2017-10-27T16:33:00Z">
            <w:r w:rsidRPr="00F4279B">
              <w:rPr>
                <w:rStyle w:val="ab"/>
                <w:noProof/>
              </w:rPr>
              <w:fldChar w:fldCharType="begin"/>
            </w:r>
            <w:r w:rsidRPr="00F4279B">
              <w:rPr>
                <w:rStyle w:val="ab"/>
                <w:noProof/>
              </w:rPr>
              <w:instrText xml:space="preserve"> </w:instrText>
            </w:r>
            <w:r>
              <w:rPr>
                <w:noProof/>
              </w:rPr>
              <w:instrText>HYPERLINK \l "_Toc496885369"</w:instrText>
            </w:r>
            <w:r w:rsidRPr="00F4279B">
              <w:rPr>
                <w:rStyle w:val="ab"/>
                <w:noProof/>
              </w:rPr>
              <w:instrText xml:space="preserve"> </w:instrText>
            </w:r>
            <w:r w:rsidRPr="00F4279B">
              <w:rPr>
                <w:rStyle w:val="ab"/>
                <w:noProof/>
              </w:rPr>
              <w:fldChar w:fldCharType="separate"/>
            </w:r>
            <w:r w:rsidRPr="00F4279B">
              <w:rPr>
                <w:rStyle w:val="ab"/>
                <w:rFonts w:ascii="メイリオ" w:hAnsi="メイリオ"/>
                <w:noProof/>
              </w:rPr>
              <w:t>3.1</w:t>
            </w:r>
            <w:r>
              <w:rPr>
                <w:rFonts w:asciiTheme="minorHAnsi" w:eastAsiaTheme="minorEastAsia" w:hAnsiTheme="minorHAnsi"/>
                <w:noProof/>
                <w:kern w:val="2"/>
                <w:sz w:val="21"/>
              </w:rPr>
              <w:tab/>
            </w:r>
            <w:r w:rsidRPr="00F4279B">
              <w:rPr>
                <w:rStyle w:val="ab"/>
                <w:noProof/>
              </w:rPr>
              <w:t>Office 365 ProPlus の入手</w:t>
            </w:r>
            <w:r>
              <w:rPr>
                <w:noProof/>
                <w:webHidden/>
              </w:rPr>
              <w:tab/>
            </w:r>
            <w:r>
              <w:rPr>
                <w:noProof/>
                <w:webHidden/>
              </w:rPr>
              <w:fldChar w:fldCharType="begin"/>
            </w:r>
            <w:r>
              <w:rPr>
                <w:noProof/>
                <w:webHidden/>
              </w:rPr>
              <w:instrText xml:space="preserve"> PAGEREF _Toc496885369 \h </w:instrText>
            </w:r>
          </w:ins>
          <w:r>
            <w:rPr>
              <w:noProof/>
              <w:webHidden/>
            </w:rPr>
          </w:r>
          <w:r>
            <w:rPr>
              <w:noProof/>
              <w:webHidden/>
            </w:rPr>
            <w:fldChar w:fldCharType="separate"/>
          </w:r>
          <w:ins w:id="78" w:author="Akira Sugiyama [2]" w:date="2017-11-08T18:42:00Z">
            <w:r w:rsidR="00933647">
              <w:rPr>
                <w:noProof/>
                <w:webHidden/>
              </w:rPr>
              <w:t>13</w:t>
            </w:r>
          </w:ins>
          <w:ins w:id="79" w:author="KUNII Suguru" w:date="2017-10-27T16:33:00Z">
            <w:r>
              <w:rPr>
                <w:noProof/>
                <w:webHidden/>
              </w:rPr>
              <w:fldChar w:fldCharType="end"/>
            </w:r>
            <w:r w:rsidRPr="00F4279B">
              <w:rPr>
                <w:rStyle w:val="ab"/>
                <w:noProof/>
              </w:rPr>
              <w:fldChar w:fldCharType="end"/>
            </w:r>
          </w:ins>
        </w:p>
        <w:p w14:paraId="6E4ED1F0" w14:textId="383725F0" w:rsidR="004E440B" w:rsidRDefault="004E440B">
          <w:pPr>
            <w:pStyle w:val="11"/>
            <w:rPr>
              <w:ins w:id="80" w:author="KUNII Suguru" w:date="2017-10-27T16:33:00Z"/>
              <w:rFonts w:asciiTheme="minorHAnsi" w:eastAsiaTheme="minorEastAsia" w:hAnsiTheme="minorHAnsi"/>
              <w:noProof/>
              <w:kern w:val="2"/>
              <w:sz w:val="21"/>
            </w:rPr>
          </w:pPr>
          <w:ins w:id="81" w:author="KUNII Suguru" w:date="2017-10-27T16:33:00Z">
            <w:r w:rsidRPr="00F4279B">
              <w:rPr>
                <w:rStyle w:val="ab"/>
                <w:noProof/>
              </w:rPr>
              <w:fldChar w:fldCharType="begin"/>
            </w:r>
            <w:r w:rsidRPr="00F4279B">
              <w:rPr>
                <w:rStyle w:val="ab"/>
                <w:noProof/>
              </w:rPr>
              <w:instrText xml:space="preserve"> </w:instrText>
            </w:r>
            <w:r>
              <w:rPr>
                <w:noProof/>
              </w:rPr>
              <w:instrText>HYPERLINK \l "_Toc496885370"</w:instrText>
            </w:r>
            <w:r w:rsidRPr="00F4279B">
              <w:rPr>
                <w:rStyle w:val="ab"/>
                <w:noProof/>
              </w:rPr>
              <w:instrText xml:space="preserve"> </w:instrText>
            </w:r>
            <w:r w:rsidRPr="00F4279B">
              <w:rPr>
                <w:rStyle w:val="ab"/>
                <w:noProof/>
              </w:rPr>
              <w:fldChar w:fldCharType="separate"/>
            </w:r>
            <w:r w:rsidRPr="00F4279B">
              <w:rPr>
                <w:rStyle w:val="ab"/>
                <w:rFonts w:ascii="メイリオ" w:hAnsi="メイリオ" w:cs="メイリオ"/>
                <w:noProof/>
              </w:rPr>
              <w:t>4</w:t>
            </w:r>
            <w:r>
              <w:rPr>
                <w:rFonts w:asciiTheme="minorHAnsi" w:eastAsiaTheme="minorEastAsia" w:hAnsiTheme="minorHAnsi"/>
                <w:noProof/>
                <w:kern w:val="2"/>
                <w:sz w:val="21"/>
              </w:rPr>
              <w:tab/>
            </w:r>
            <w:r w:rsidRPr="00F4279B">
              <w:rPr>
                <w:rStyle w:val="ab"/>
                <w:noProof/>
              </w:rPr>
              <w:t>Office 365 ProPlus の展開方法</w:t>
            </w:r>
            <w:r>
              <w:rPr>
                <w:noProof/>
                <w:webHidden/>
              </w:rPr>
              <w:tab/>
            </w:r>
            <w:r>
              <w:rPr>
                <w:noProof/>
                <w:webHidden/>
              </w:rPr>
              <w:fldChar w:fldCharType="begin"/>
            </w:r>
            <w:r>
              <w:rPr>
                <w:noProof/>
                <w:webHidden/>
              </w:rPr>
              <w:instrText xml:space="preserve"> PAGEREF _Toc496885370 \h </w:instrText>
            </w:r>
          </w:ins>
          <w:r>
            <w:rPr>
              <w:noProof/>
              <w:webHidden/>
            </w:rPr>
          </w:r>
          <w:r>
            <w:rPr>
              <w:noProof/>
              <w:webHidden/>
            </w:rPr>
            <w:fldChar w:fldCharType="separate"/>
          </w:r>
          <w:ins w:id="82" w:author="Akira Sugiyama [2]" w:date="2017-11-08T18:42:00Z">
            <w:r w:rsidR="00933647">
              <w:rPr>
                <w:noProof/>
                <w:webHidden/>
              </w:rPr>
              <w:t>14</w:t>
            </w:r>
          </w:ins>
          <w:ins w:id="83" w:author="KUNII Suguru" w:date="2017-10-27T16:33:00Z">
            <w:r>
              <w:rPr>
                <w:noProof/>
                <w:webHidden/>
              </w:rPr>
              <w:fldChar w:fldCharType="end"/>
            </w:r>
            <w:r w:rsidRPr="00F4279B">
              <w:rPr>
                <w:rStyle w:val="ab"/>
                <w:noProof/>
              </w:rPr>
              <w:fldChar w:fldCharType="end"/>
            </w:r>
          </w:ins>
        </w:p>
        <w:p w14:paraId="60D8DD58" w14:textId="7A610B5A" w:rsidR="004E440B" w:rsidRDefault="004E440B">
          <w:pPr>
            <w:pStyle w:val="21"/>
            <w:tabs>
              <w:tab w:val="left" w:pos="840"/>
              <w:tab w:val="right" w:leader="dot" w:pos="8068"/>
            </w:tabs>
            <w:rPr>
              <w:ins w:id="84" w:author="KUNII Suguru" w:date="2017-10-27T16:33:00Z"/>
              <w:rFonts w:asciiTheme="minorHAnsi" w:eastAsiaTheme="minorEastAsia" w:hAnsiTheme="minorHAnsi"/>
              <w:noProof/>
              <w:kern w:val="2"/>
              <w:sz w:val="21"/>
            </w:rPr>
          </w:pPr>
          <w:ins w:id="85" w:author="KUNII Suguru" w:date="2017-10-27T16:33:00Z">
            <w:r w:rsidRPr="00F4279B">
              <w:rPr>
                <w:rStyle w:val="ab"/>
                <w:noProof/>
              </w:rPr>
              <w:fldChar w:fldCharType="begin"/>
            </w:r>
            <w:r w:rsidRPr="00F4279B">
              <w:rPr>
                <w:rStyle w:val="ab"/>
                <w:noProof/>
              </w:rPr>
              <w:instrText xml:space="preserve"> </w:instrText>
            </w:r>
            <w:r>
              <w:rPr>
                <w:noProof/>
              </w:rPr>
              <w:instrText>HYPERLINK \l "_Toc496885371"</w:instrText>
            </w:r>
            <w:r w:rsidRPr="00F4279B">
              <w:rPr>
                <w:rStyle w:val="ab"/>
                <w:noProof/>
              </w:rPr>
              <w:instrText xml:space="preserve"> </w:instrText>
            </w:r>
            <w:r w:rsidRPr="00F4279B">
              <w:rPr>
                <w:rStyle w:val="ab"/>
                <w:noProof/>
              </w:rPr>
              <w:fldChar w:fldCharType="separate"/>
            </w:r>
            <w:r w:rsidRPr="00F4279B">
              <w:rPr>
                <w:rStyle w:val="ab"/>
                <w:rFonts w:ascii="メイリオ" w:hAnsi="メイリオ"/>
                <w:noProof/>
              </w:rPr>
              <w:t>4.1</w:t>
            </w:r>
            <w:r>
              <w:rPr>
                <w:rFonts w:asciiTheme="minorHAnsi" w:eastAsiaTheme="minorEastAsia" w:hAnsiTheme="minorHAnsi"/>
                <w:noProof/>
                <w:kern w:val="2"/>
                <w:sz w:val="21"/>
              </w:rPr>
              <w:tab/>
            </w:r>
            <w:r w:rsidRPr="00F4279B">
              <w:rPr>
                <w:rStyle w:val="ab"/>
                <w:noProof/>
              </w:rPr>
              <w:t>Office 365 ProPlus の展開</w:t>
            </w:r>
            <w:r>
              <w:rPr>
                <w:noProof/>
                <w:webHidden/>
              </w:rPr>
              <w:tab/>
            </w:r>
            <w:r>
              <w:rPr>
                <w:noProof/>
                <w:webHidden/>
              </w:rPr>
              <w:fldChar w:fldCharType="begin"/>
            </w:r>
            <w:r>
              <w:rPr>
                <w:noProof/>
                <w:webHidden/>
              </w:rPr>
              <w:instrText xml:space="preserve"> PAGEREF _Toc496885371 \h </w:instrText>
            </w:r>
          </w:ins>
          <w:r>
            <w:rPr>
              <w:noProof/>
              <w:webHidden/>
            </w:rPr>
          </w:r>
          <w:r>
            <w:rPr>
              <w:noProof/>
              <w:webHidden/>
            </w:rPr>
            <w:fldChar w:fldCharType="separate"/>
          </w:r>
          <w:ins w:id="86" w:author="Akira Sugiyama [2]" w:date="2017-11-08T18:42:00Z">
            <w:r w:rsidR="00933647">
              <w:rPr>
                <w:noProof/>
                <w:webHidden/>
              </w:rPr>
              <w:t>15</w:t>
            </w:r>
          </w:ins>
          <w:ins w:id="87" w:author="KUNII Suguru" w:date="2017-10-27T16:33:00Z">
            <w:r>
              <w:rPr>
                <w:noProof/>
                <w:webHidden/>
              </w:rPr>
              <w:fldChar w:fldCharType="end"/>
            </w:r>
            <w:r w:rsidRPr="00F4279B">
              <w:rPr>
                <w:rStyle w:val="ab"/>
                <w:noProof/>
              </w:rPr>
              <w:fldChar w:fldCharType="end"/>
            </w:r>
          </w:ins>
        </w:p>
        <w:p w14:paraId="7AB06E3A" w14:textId="4DE9443E" w:rsidR="004E440B" w:rsidRDefault="004E440B">
          <w:pPr>
            <w:pStyle w:val="32"/>
            <w:tabs>
              <w:tab w:val="left" w:pos="1260"/>
              <w:tab w:val="right" w:leader="dot" w:pos="8068"/>
            </w:tabs>
            <w:rPr>
              <w:ins w:id="88" w:author="KUNII Suguru" w:date="2017-10-27T16:33:00Z"/>
              <w:rFonts w:asciiTheme="minorHAnsi" w:eastAsiaTheme="minorEastAsia" w:hAnsiTheme="minorHAnsi"/>
              <w:noProof/>
            </w:rPr>
          </w:pPr>
          <w:ins w:id="89" w:author="KUNII Suguru" w:date="2017-10-27T16:33:00Z">
            <w:r w:rsidRPr="00F4279B">
              <w:rPr>
                <w:rStyle w:val="ab"/>
                <w:noProof/>
              </w:rPr>
              <w:fldChar w:fldCharType="begin"/>
            </w:r>
            <w:r w:rsidRPr="00F4279B">
              <w:rPr>
                <w:rStyle w:val="ab"/>
                <w:noProof/>
              </w:rPr>
              <w:instrText xml:space="preserve"> </w:instrText>
            </w:r>
            <w:r>
              <w:rPr>
                <w:noProof/>
              </w:rPr>
              <w:instrText>HYPERLINK \l "_Toc496885372"</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4.1.1</w:t>
            </w:r>
            <w:r>
              <w:rPr>
                <w:rFonts w:asciiTheme="minorHAnsi" w:eastAsiaTheme="minorEastAsia" w:hAnsiTheme="minorHAnsi"/>
                <w:noProof/>
              </w:rPr>
              <w:tab/>
            </w:r>
            <w:r w:rsidRPr="00F4279B">
              <w:rPr>
                <w:rStyle w:val="ab"/>
                <w:noProof/>
              </w:rPr>
              <w:t>Office 365 ProPlus セットアップ プログラム用共有フォルダーの作成</w:t>
            </w:r>
            <w:r>
              <w:rPr>
                <w:noProof/>
                <w:webHidden/>
              </w:rPr>
              <w:tab/>
            </w:r>
            <w:r>
              <w:rPr>
                <w:noProof/>
                <w:webHidden/>
              </w:rPr>
              <w:fldChar w:fldCharType="begin"/>
            </w:r>
            <w:r>
              <w:rPr>
                <w:noProof/>
                <w:webHidden/>
              </w:rPr>
              <w:instrText xml:space="preserve"> PAGEREF _Toc496885372 \h </w:instrText>
            </w:r>
          </w:ins>
          <w:r>
            <w:rPr>
              <w:noProof/>
              <w:webHidden/>
            </w:rPr>
          </w:r>
          <w:r>
            <w:rPr>
              <w:noProof/>
              <w:webHidden/>
            </w:rPr>
            <w:fldChar w:fldCharType="separate"/>
          </w:r>
          <w:ins w:id="90" w:author="Akira Sugiyama [2]" w:date="2017-11-08T18:42:00Z">
            <w:r w:rsidR="00933647">
              <w:rPr>
                <w:noProof/>
                <w:webHidden/>
              </w:rPr>
              <w:t>15</w:t>
            </w:r>
          </w:ins>
          <w:ins w:id="91" w:author="KUNII Suguru" w:date="2017-10-27T16:33:00Z">
            <w:r>
              <w:rPr>
                <w:noProof/>
                <w:webHidden/>
              </w:rPr>
              <w:fldChar w:fldCharType="end"/>
            </w:r>
            <w:r w:rsidRPr="00F4279B">
              <w:rPr>
                <w:rStyle w:val="ab"/>
                <w:noProof/>
              </w:rPr>
              <w:fldChar w:fldCharType="end"/>
            </w:r>
          </w:ins>
        </w:p>
        <w:p w14:paraId="5D81B189" w14:textId="5D29D232" w:rsidR="004E440B" w:rsidRDefault="004E440B">
          <w:pPr>
            <w:pStyle w:val="32"/>
            <w:tabs>
              <w:tab w:val="left" w:pos="1260"/>
              <w:tab w:val="right" w:leader="dot" w:pos="8068"/>
            </w:tabs>
            <w:rPr>
              <w:ins w:id="92" w:author="KUNII Suguru" w:date="2017-10-27T16:33:00Z"/>
              <w:rFonts w:asciiTheme="minorHAnsi" w:eastAsiaTheme="minorEastAsia" w:hAnsiTheme="minorHAnsi"/>
              <w:noProof/>
            </w:rPr>
          </w:pPr>
          <w:ins w:id="93" w:author="KUNII Suguru" w:date="2017-10-27T16:33:00Z">
            <w:r w:rsidRPr="00F4279B">
              <w:rPr>
                <w:rStyle w:val="ab"/>
                <w:noProof/>
              </w:rPr>
              <w:fldChar w:fldCharType="begin"/>
            </w:r>
            <w:r w:rsidRPr="00F4279B">
              <w:rPr>
                <w:rStyle w:val="ab"/>
                <w:noProof/>
              </w:rPr>
              <w:instrText xml:space="preserve"> </w:instrText>
            </w:r>
            <w:r>
              <w:rPr>
                <w:noProof/>
              </w:rPr>
              <w:instrText>HYPERLINK \l "_Toc496885373"</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4.1.2</w:t>
            </w:r>
            <w:r>
              <w:rPr>
                <w:rFonts w:asciiTheme="minorHAnsi" w:eastAsiaTheme="minorEastAsia" w:hAnsiTheme="minorHAnsi"/>
                <w:noProof/>
              </w:rPr>
              <w:tab/>
            </w:r>
            <w:r w:rsidRPr="00F4279B">
              <w:rPr>
                <w:rStyle w:val="ab"/>
                <w:noProof/>
              </w:rPr>
              <w:t>Office 365 ProPlusの展開</w:t>
            </w:r>
            <w:r>
              <w:rPr>
                <w:noProof/>
                <w:webHidden/>
              </w:rPr>
              <w:tab/>
            </w:r>
            <w:r>
              <w:rPr>
                <w:noProof/>
                <w:webHidden/>
              </w:rPr>
              <w:fldChar w:fldCharType="begin"/>
            </w:r>
            <w:r>
              <w:rPr>
                <w:noProof/>
                <w:webHidden/>
              </w:rPr>
              <w:instrText xml:space="preserve"> PAGEREF _Toc496885373 \h </w:instrText>
            </w:r>
          </w:ins>
          <w:r>
            <w:rPr>
              <w:noProof/>
              <w:webHidden/>
            </w:rPr>
          </w:r>
          <w:r>
            <w:rPr>
              <w:noProof/>
              <w:webHidden/>
            </w:rPr>
            <w:fldChar w:fldCharType="separate"/>
          </w:r>
          <w:ins w:id="94" w:author="Akira Sugiyama [2]" w:date="2017-11-08T18:42:00Z">
            <w:r w:rsidR="00933647">
              <w:rPr>
                <w:noProof/>
                <w:webHidden/>
              </w:rPr>
              <w:t>17</w:t>
            </w:r>
          </w:ins>
          <w:ins w:id="95" w:author="KUNII Suguru" w:date="2017-10-27T16:33:00Z">
            <w:r>
              <w:rPr>
                <w:noProof/>
                <w:webHidden/>
              </w:rPr>
              <w:fldChar w:fldCharType="end"/>
            </w:r>
            <w:r w:rsidRPr="00F4279B">
              <w:rPr>
                <w:rStyle w:val="ab"/>
                <w:noProof/>
              </w:rPr>
              <w:fldChar w:fldCharType="end"/>
            </w:r>
          </w:ins>
        </w:p>
        <w:p w14:paraId="5384C862" w14:textId="5B1C401A" w:rsidR="004E440B" w:rsidRDefault="004E440B">
          <w:pPr>
            <w:pStyle w:val="21"/>
            <w:tabs>
              <w:tab w:val="left" w:pos="840"/>
              <w:tab w:val="right" w:leader="dot" w:pos="8068"/>
            </w:tabs>
            <w:rPr>
              <w:ins w:id="96" w:author="KUNII Suguru" w:date="2017-10-27T16:33:00Z"/>
              <w:rFonts w:asciiTheme="minorHAnsi" w:eastAsiaTheme="minorEastAsia" w:hAnsiTheme="minorHAnsi"/>
              <w:noProof/>
              <w:kern w:val="2"/>
              <w:sz w:val="21"/>
            </w:rPr>
          </w:pPr>
          <w:ins w:id="97" w:author="KUNII Suguru" w:date="2017-10-27T16:33:00Z">
            <w:r w:rsidRPr="00F4279B">
              <w:rPr>
                <w:rStyle w:val="ab"/>
                <w:noProof/>
              </w:rPr>
              <w:fldChar w:fldCharType="begin"/>
            </w:r>
            <w:r w:rsidRPr="00F4279B">
              <w:rPr>
                <w:rStyle w:val="ab"/>
                <w:noProof/>
              </w:rPr>
              <w:instrText xml:space="preserve"> </w:instrText>
            </w:r>
            <w:r>
              <w:rPr>
                <w:noProof/>
              </w:rPr>
              <w:instrText>HYPERLINK \l "_Toc496885374"</w:instrText>
            </w:r>
            <w:r w:rsidRPr="00F4279B">
              <w:rPr>
                <w:rStyle w:val="ab"/>
                <w:noProof/>
              </w:rPr>
              <w:instrText xml:space="preserve"> </w:instrText>
            </w:r>
            <w:r w:rsidRPr="00F4279B">
              <w:rPr>
                <w:rStyle w:val="ab"/>
                <w:noProof/>
              </w:rPr>
              <w:fldChar w:fldCharType="separate"/>
            </w:r>
            <w:r w:rsidRPr="00F4279B">
              <w:rPr>
                <w:rStyle w:val="ab"/>
                <w:rFonts w:ascii="メイリオ" w:hAnsi="メイリオ"/>
                <w:noProof/>
              </w:rPr>
              <w:t>4.2</w:t>
            </w:r>
            <w:r>
              <w:rPr>
                <w:rFonts w:asciiTheme="minorHAnsi" w:eastAsiaTheme="minorEastAsia" w:hAnsiTheme="minorHAnsi"/>
                <w:noProof/>
                <w:kern w:val="2"/>
                <w:sz w:val="21"/>
              </w:rPr>
              <w:tab/>
            </w:r>
            <w:r w:rsidRPr="00F4279B">
              <w:rPr>
                <w:rStyle w:val="ab"/>
                <w:noProof/>
              </w:rPr>
              <w:t>ConfigMgr コンソールによる展開結果の確認</w:t>
            </w:r>
            <w:r>
              <w:rPr>
                <w:noProof/>
                <w:webHidden/>
              </w:rPr>
              <w:tab/>
            </w:r>
            <w:r>
              <w:rPr>
                <w:noProof/>
                <w:webHidden/>
              </w:rPr>
              <w:fldChar w:fldCharType="begin"/>
            </w:r>
            <w:r>
              <w:rPr>
                <w:noProof/>
                <w:webHidden/>
              </w:rPr>
              <w:instrText xml:space="preserve"> PAGEREF _Toc496885374 \h </w:instrText>
            </w:r>
          </w:ins>
          <w:r>
            <w:rPr>
              <w:noProof/>
              <w:webHidden/>
            </w:rPr>
          </w:r>
          <w:r>
            <w:rPr>
              <w:noProof/>
              <w:webHidden/>
            </w:rPr>
            <w:fldChar w:fldCharType="separate"/>
          </w:r>
          <w:ins w:id="98" w:author="Akira Sugiyama [2]" w:date="2017-11-08T18:42:00Z">
            <w:r w:rsidR="00933647">
              <w:rPr>
                <w:noProof/>
                <w:webHidden/>
              </w:rPr>
              <w:t>29</w:t>
            </w:r>
          </w:ins>
          <w:ins w:id="99" w:author="KUNII Suguru" w:date="2017-10-27T16:33:00Z">
            <w:r>
              <w:rPr>
                <w:noProof/>
                <w:webHidden/>
              </w:rPr>
              <w:fldChar w:fldCharType="end"/>
            </w:r>
            <w:r w:rsidRPr="00F4279B">
              <w:rPr>
                <w:rStyle w:val="ab"/>
                <w:noProof/>
              </w:rPr>
              <w:fldChar w:fldCharType="end"/>
            </w:r>
          </w:ins>
        </w:p>
        <w:p w14:paraId="28083BDB" w14:textId="4A4ECE57" w:rsidR="004E440B" w:rsidRDefault="004E440B">
          <w:pPr>
            <w:pStyle w:val="11"/>
            <w:rPr>
              <w:ins w:id="100" w:author="KUNII Suguru" w:date="2017-10-27T16:33:00Z"/>
              <w:rFonts w:asciiTheme="minorHAnsi" w:eastAsiaTheme="minorEastAsia" w:hAnsiTheme="minorHAnsi"/>
              <w:noProof/>
              <w:kern w:val="2"/>
              <w:sz w:val="21"/>
            </w:rPr>
          </w:pPr>
          <w:ins w:id="101" w:author="KUNII Suguru" w:date="2017-10-27T16:33:00Z">
            <w:r w:rsidRPr="00F4279B">
              <w:rPr>
                <w:rStyle w:val="ab"/>
                <w:noProof/>
              </w:rPr>
              <w:fldChar w:fldCharType="begin"/>
            </w:r>
            <w:r w:rsidRPr="00F4279B">
              <w:rPr>
                <w:rStyle w:val="ab"/>
                <w:noProof/>
              </w:rPr>
              <w:instrText xml:space="preserve"> </w:instrText>
            </w:r>
            <w:r>
              <w:rPr>
                <w:noProof/>
              </w:rPr>
              <w:instrText>HYPERLINK \l "_Toc496885375"</w:instrText>
            </w:r>
            <w:r w:rsidRPr="00F4279B">
              <w:rPr>
                <w:rStyle w:val="ab"/>
                <w:noProof/>
              </w:rPr>
              <w:instrText xml:space="preserve"> </w:instrText>
            </w:r>
            <w:r w:rsidRPr="00F4279B">
              <w:rPr>
                <w:rStyle w:val="ab"/>
                <w:noProof/>
              </w:rPr>
              <w:fldChar w:fldCharType="separate"/>
            </w:r>
            <w:r w:rsidRPr="00F4279B">
              <w:rPr>
                <w:rStyle w:val="ab"/>
                <w:rFonts w:ascii="メイリオ" w:hAnsi="メイリオ" w:cs="メイリオ"/>
                <w:noProof/>
              </w:rPr>
              <w:t>5</w:t>
            </w:r>
            <w:r>
              <w:rPr>
                <w:rFonts w:asciiTheme="minorHAnsi" w:eastAsiaTheme="minorEastAsia" w:hAnsiTheme="minorHAnsi"/>
                <w:noProof/>
                <w:kern w:val="2"/>
                <w:sz w:val="21"/>
              </w:rPr>
              <w:tab/>
            </w:r>
            <w:r w:rsidRPr="00F4279B">
              <w:rPr>
                <w:rStyle w:val="ab"/>
                <w:noProof/>
              </w:rPr>
              <w:t>Office 365 ProPlus の更新方法</w:t>
            </w:r>
            <w:r>
              <w:rPr>
                <w:noProof/>
                <w:webHidden/>
              </w:rPr>
              <w:tab/>
            </w:r>
            <w:r>
              <w:rPr>
                <w:noProof/>
                <w:webHidden/>
              </w:rPr>
              <w:fldChar w:fldCharType="begin"/>
            </w:r>
            <w:r>
              <w:rPr>
                <w:noProof/>
                <w:webHidden/>
              </w:rPr>
              <w:instrText xml:space="preserve"> PAGEREF _Toc496885375 \h </w:instrText>
            </w:r>
          </w:ins>
          <w:r>
            <w:rPr>
              <w:noProof/>
              <w:webHidden/>
            </w:rPr>
          </w:r>
          <w:r>
            <w:rPr>
              <w:noProof/>
              <w:webHidden/>
            </w:rPr>
            <w:fldChar w:fldCharType="separate"/>
          </w:r>
          <w:ins w:id="102" w:author="Akira Sugiyama [2]" w:date="2017-11-08T18:42:00Z">
            <w:r w:rsidR="00933647">
              <w:rPr>
                <w:noProof/>
                <w:webHidden/>
              </w:rPr>
              <w:t>30</w:t>
            </w:r>
          </w:ins>
          <w:ins w:id="103" w:author="KUNII Suguru" w:date="2017-10-27T16:33:00Z">
            <w:r>
              <w:rPr>
                <w:noProof/>
                <w:webHidden/>
              </w:rPr>
              <w:fldChar w:fldCharType="end"/>
            </w:r>
            <w:r w:rsidRPr="00F4279B">
              <w:rPr>
                <w:rStyle w:val="ab"/>
                <w:noProof/>
              </w:rPr>
              <w:fldChar w:fldCharType="end"/>
            </w:r>
          </w:ins>
        </w:p>
        <w:p w14:paraId="5EED1BBF" w14:textId="13C4410C" w:rsidR="004E440B" w:rsidRDefault="004E440B">
          <w:pPr>
            <w:pStyle w:val="21"/>
            <w:tabs>
              <w:tab w:val="left" w:pos="840"/>
              <w:tab w:val="right" w:leader="dot" w:pos="8068"/>
            </w:tabs>
            <w:rPr>
              <w:ins w:id="104" w:author="KUNII Suguru" w:date="2017-10-27T16:33:00Z"/>
              <w:rFonts w:asciiTheme="minorHAnsi" w:eastAsiaTheme="minorEastAsia" w:hAnsiTheme="minorHAnsi"/>
              <w:noProof/>
              <w:kern w:val="2"/>
              <w:sz w:val="21"/>
            </w:rPr>
          </w:pPr>
          <w:ins w:id="105" w:author="KUNII Suguru" w:date="2017-10-27T16:33:00Z">
            <w:r w:rsidRPr="00F4279B">
              <w:rPr>
                <w:rStyle w:val="ab"/>
                <w:noProof/>
              </w:rPr>
              <w:lastRenderedPageBreak/>
              <w:fldChar w:fldCharType="begin"/>
            </w:r>
            <w:r w:rsidRPr="00F4279B">
              <w:rPr>
                <w:rStyle w:val="ab"/>
                <w:noProof/>
              </w:rPr>
              <w:instrText xml:space="preserve"> </w:instrText>
            </w:r>
            <w:r>
              <w:rPr>
                <w:noProof/>
              </w:rPr>
              <w:instrText>HYPERLINK \l "_Toc496885376"</w:instrText>
            </w:r>
            <w:r w:rsidRPr="00F4279B">
              <w:rPr>
                <w:rStyle w:val="ab"/>
                <w:noProof/>
              </w:rPr>
              <w:instrText xml:space="preserve"> </w:instrText>
            </w:r>
            <w:r w:rsidRPr="00F4279B">
              <w:rPr>
                <w:rStyle w:val="ab"/>
                <w:noProof/>
              </w:rPr>
              <w:fldChar w:fldCharType="separate"/>
            </w:r>
            <w:r w:rsidRPr="00F4279B">
              <w:rPr>
                <w:rStyle w:val="ab"/>
                <w:rFonts w:ascii="メイリオ" w:hAnsi="メイリオ"/>
                <w:noProof/>
              </w:rPr>
              <w:t>5.1</w:t>
            </w:r>
            <w:r>
              <w:rPr>
                <w:rFonts w:asciiTheme="minorHAnsi" w:eastAsiaTheme="minorEastAsia" w:hAnsiTheme="minorHAnsi"/>
                <w:noProof/>
                <w:kern w:val="2"/>
                <w:sz w:val="21"/>
              </w:rPr>
              <w:tab/>
            </w:r>
            <w:r w:rsidRPr="00F4279B">
              <w:rPr>
                <w:rStyle w:val="ab"/>
                <w:noProof/>
              </w:rPr>
              <w:t>ソフトウェアの更新ポイントの構成</w:t>
            </w:r>
            <w:r>
              <w:rPr>
                <w:noProof/>
                <w:webHidden/>
              </w:rPr>
              <w:tab/>
            </w:r>
            <w:r>
              <w:rPr>
                <w:noProof/>
                <w:webHidden/>
              </w:rPr>
              <w:fldChar w:fldCharType="begin"/>
            </w:r>
            <w:r>
              <w:rPr>
                <w:noProof/>
                <w:webHidden/>
              </w:rPr>
              <w:instrText xml:space="preserve"> PAGEREF _Toc496885376 \h </w:instrText>
            </w:r>
          </w:ins>
          <w:r>
            <w:rPr>
              <w:noProof/>
              <w:webHidden/>
            </w:rPr>
          </w:r>
          <w:r>
            <w:rPr>
              <w:noProof/>
              <w:webHidden/>
            </w:rPr>
            <w:fldChar w:fldCharType="separate"/>
          </w:r>
          <w:ins w:id="106" w:author="Akira Sugiyama [2]" w:date="2017-11-08T18:42:00Z">
            <w:r w:rsidR="00933647">
              <w:rPr>
                <w:noProof/>
                <w:webHidden/>
              </w:rPr>
              <w:t>31</w:t>
            </w:r>
          </w:ins>
          <w:ins w:id="107" w:author="KUNII Suguru" w:date="2017-10-27T16:33:00Z">
            <w:r>
              <w:rPr>
                <w:noProof/>
                <w:webHidden/>
              </w:rPr>
              <w:fldChar w:fldCharType="end"/>
            </w:r>
            <w:r w:rsidRPr="00F4279B">
              <w:rPr>
                <w:rStyle w:val="ab"/>
                <w:noProof/>
              </w:rPr>
              <w:fldChar w:fldCharType="end"/>
            </w:r>
          </w:ins>
        </w:p>
        <w:p w14:paraId="494E4A66" w14:textId="6A35F837" w:rsidR="004E440B" w:rsidRDefault="004E440B">
          <w:pPr>
            <w:pStyle w:val="32"/>
            <w:tabs>
              <w:tab w:val="left" w:pos="1260"/>
              <w:tab w:val="right" w:leader="dot" w:pos="8068"/>
            </w:tabs>
            <w:rPr>
              <w:ins w:id="108" w:author="KUNII Suguru" w:date="2017-10-27T16:33:00Z"/>
              <w:rFonts w:asciiTheme="minorHAnsi" w:eastAsiaTheme="minorEastAsia" w:hAnsiTheme="minorHAnsi"/>
              <w:noProof/>
            </w:rPr>
          </w:pPr>
          <w:ins w:id="109" w:author="KUNII Suguru" w:date="2017-10-27T16:33:00Z">
            <w:r w:rsidRPr="00F4279B">
              <w:rPr>
                <w:rStyle w:val="ab"/>
                <w:noProof/>
              </w:rPr>
              <w:fldChar w:fldCharType="begin"/>
            </w:r>
            <w:r w:rsidRPr="00F4279B">
              <w:rPr>
                <w:rStyle w:val="ab"/>
                <w:noProof/>
              </w:rPr>
              <w:instrText xml:space="preserve"> </w:instrText>
            </w:r>
            <w:r>
              <w:rPr>
                <w:noProof/>
              </w:rPr>
              <w:instrText>HYPERLINK \l "_Toc496885377"</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5.1.1</w:t>
            </w:r>
            <w:r>
              <w:rPr>
                <w:rFonts w:asciiTheme="minorHAnsi" w:eastAsiaTheme="minorEastAsia" w:hAnsiTheme="minorHAnsi"/>
                <w:noProof/>
              </w:rPr>
              <w:tab/>
            </w:r>
            <w:r w:rsidRPr="00F4279B">
              <w:rPr>
                <w:rStyle w:val="ab"/>
                <w:noProof/>
              </w:rPr>
              <w:t>ソフトウェアの更新ポイントの追加</w:t>
            </w:r>
            <w:r>
              <w:rPr>
                <w:noProof/>
                <w:webHidden/>
              </w:rPr>
              <w:tab/>
            </w:r>
            <w:r>
              <w:rPr>
                <w:noProof/>
                <w:webHidden/>
              </w:rPr>
              <w:fldChar w:fldCharType="begin"/>
            </w:r>
            <w:r>
              <w:rPr>
                <w:noProof/>
                <w:webHidden/>
              </w:rPr>
              <w:instrText xml:space="preserve"> PAGEREF _Toc496885377 \h </w:instrText>
            </w:r>
          </w:ins>
          <w:r>
            <w:rPr>
              <w:noProof/>
              <w:webHidden/>
            </w:rPr>
          </w:r>
          <w:r>
            <w:rPr>
              <w:noProof/>
              <w:webHidden/>
            </w:rPr>
            <w:fldChar w:fldCharType="separate"/>
          </w:r>
          <w:ins w:id="110" w:author="Akira Sugiyama [2]" w:date="2017-11-08T18:42:00Z">
            <w:r w:rsidR="00933647">
              <w:rPr>
                <w:noProof/>
                <w:webHidden/>
              </w:rPr>
              <w:t>31</w:t>
            </w:r>
          </w:ins>
          <w:ins w:id="111" w:author="KUNII Suguru" w:date="2017-10-27T16:33:00Z">
            <w:r>
              <w:rPr>
                <w:noProof/>
                <w:webHidden/>
              </w:rPr>
              <w:fldChar w:fldCharType="end"/>
            </w:r>
            <w:r w:rsidRPr="00F4279B">
              <w:rPr>
                <w:rStyle w:val="ab"/>
                <w:noProof/>
              </w:rPr>
              <w:fldChar w:fldCharType="end"/>
            </w:r>
          </w:ins>
        </w:p>
        <w:p w14:paraId="5B8906FE" w14:textId="572AA7EE" w:rsidR="004E440B" w:rsidRDefault="004E440B">
          <w:pPr>
            <w:pStyle w:val="32"/>
            <w:tabs>
              <w:tab w:val="left" w:pos="1260"/>
              <w:tab w:val="right" w:leader="dot" w:pos="8068"/>
            </w:tabs>
            <w:rPr>
              <w:ins w:id="112" w:author="KUNII Suguru" w:date="2017-10-27T16:33:00Z"/>
              <w:rFonts w:asciiTheme="minorHAnsi" w:eastAsiaTheme="minorEastAsia" w:hAnsiTheme="minorHAnsi"/>
              <w:noProof/>
            </w:rPr>
          </w:pPr>
          <w:ins w:id="113" w:author="KUNII Suguru" w:date="2017-10-27T16:33:00Z">
            <w:r w:rsidRPr="00F4279B">
              <w:rPr>
                <w:rStyle w:val="ab"/>
                <w:noProof/>
              </w:rPr>
              <w:fldChar w:fldCharType="begin"/>
            </w:r>
            <w:r w:rsidRPr="00F4279B">
              <w:rPr>
                <w:rStyle w:val="ab"/>
                <w:noProof/>
              </w:rPr>
              <w:instrText xml:space="preserve"> </w:instrText>
            </w:r>
            <w:r>
              <w:rPr>
                <w:noProof/>
              </w:rPr>
              <w:instrText>HYPERLINK \l "_Toc496885378"</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5.1.2</w:t>
            </w:r>
            <w:r>
              <w:rPr>
                <w:rFonts w:asciiTheme="minorHAnsi" w:eastAsiaTheme="minorEastAsia" w:hAnsiTheme="minorHAnsi"/>
                <w:noProof/>
              </w:rPr>
              <w:tab/>
            </w:r>
            <w:r w:rsidRPr="00F4279B">
              <w:rPr>
                <w:rStyle w:val="ab"/>
                <w:noProof/>
              </w:rPr>
              <w:t>Office 365 ProPlus の更新プログラム カタログの取得</w:t>
            </w:r>
            <w:r>
              <w:rPr>
                <w:noProof/>
                <w:webHidden/>
              </w:rPr>
              <w:tab/>
            </w:r>
            <w:r>
              <w:rPr>
                <w:noProof/>
                <w:webHidden/>
              </w:rPr>
              <w:fldChar w:fldCharType="begin"/>
            </w:r>
            <w:r>
              <w:rPr>
                <w:noProof/>
                <w:webHidden/>
              </w:rPr>
              <w:instrText xml:space="preserve"> PAGEREF _Toc496885378 \h </w:instrText>
            </w:r>
          </w:ins>
          <w:r>
            <w:rPr>
              <w:noProof/>
              <w:webHidden/>
            </w:rPr>
          </w:r>
          <w:r>
            <w:rPr>
              <w:noProof/>
              <w:webHidden/>
            </w:rPr>
            <w:fldChar w:fldCharType="separate"/>
          </w:r>
          <w:ins w:id="114" w:author="Akira Sugiyama [2]" w:date="2017-11-08T18:42:00Z">
            <w:r w:rsidR="00933647">
              <w:rPr>
                <w:noProof/>
                <w:webHidden/>
              </w:rPr>
              <w:t>40</w:t>
            </w:r>
          </w:ins>
          <w:ins w:id="115" w:author="KUNII Suguru" w:date="2017-10-27T16:33:00Z">
            <w:r>
              <w:rPr>
                <w:noProof/>
                <w:webHidden/>
              </w:rPr>
              <w:fldChar w:fldCharType="end"/>
            </w:r>
            <w:r w:rsidRPr="00F4279B">
              <w:rPr>
                <w:rStyle w:val="ab"/>
                <w:noProof/>
              </w:rPr>
              <w:fldChar w:fldCharType="end"/>
            </w:r>
          </w:ins>
        </w:p>
        <w:p w14:paraId="32DE133E" w14:textId="3A7D0373" w:rsidR="004E440B" w:rsidRDefault="004E440B">
          <w:pPr>
            <w:pStyle w:val="21"/>
            <w:tabs>
              <w:tab w:val="left" w:pos="840"/>
              <w:tab w:val="right" w:leader="dot" w:pos="8068"/>
            </w:tabs>
            <w:rPr>
              <w:ins w:id="116" w:author="KUNII Suguru" w:date="2017-10-27T16:33:00Z"/>
              <w:rFonts w:asciiTheme="minorHAnsi" w:eastAsiaTheme="minorEastAsia" w:hAnsiTheme="minorHAnsi"/>
              <w:noProof/>
              <w:kern w:val="2"/>
              <w:sz w:val="21"/>
            </w:rPr>
          </w:pPr>
          <w:ins w:id="117" w:author="KUNII Suguru" w:date="2017-10-27T16:33:00Z">
            <w:r w:rsidRPr="00F4279B">
              <w:rPr>
                <w:rStyle w:val="ab"/>
                <w:noProof/>
              </w:rPr>
              <w:fldChar w:fldCharType="begin"/>
            </w:r>
            <w:r w:rsidRPr="00F4279B">
              <w:rPr>
                <w:rStyle w:val="ab"/>
                <w:noProof/>
              </w:rPr>
              <w:instrText xml:space="preserve"> </w:instrText>
            </w:r>
            <w:r>
              <w:rPr>
                <w:noProof/>
              </w:rPr>
              <w:instrText>HYPERLINK \l "_Toc496885379"</w:instrText>
            </w:r>
            <w:r w:rsidRPr="00F4279B">
              <w:rPr>
                <w:rStyle w:val="ab"/>
                <w:noProof/>
              </w:rPr>
              <w:instrText xml:space="preserve"> </w:instrText>
            </w:r>
            <w:r w:rsidRPr="00F4279B">
              <w:rPr>
                <w:rStyle w:val="ab"/>
                <w:noProof/>
              </w:rPr>
              <w:fldChar w:fldCharType="separate"/>
            </w:r>
            <w:r w:rsidRPr="00F4279B">
              <w:rPr>
                <w:rStyle w:val="ab"/>
                <w:rFonts w:ascii="メイリオ" w:hAnsi="メイリオ"/>
                <w:noProof/>
              </w:rPr>
              <w:t>5.2</w:t>
            </w:r>
            <w:r>
              <w:rPr>
                <w:rFonts w:asciiTheme="minorHAnsi" w:eastAsiaTheme="minorEastAsia" w:hAnsiTheme="minorHAnsi"/>
                <w:noProof/>
                <w:kern w:val="2"/>
                <w:sz w:val="21"/>
              </w:rPr>
              <w:tab/>
            </w:r>
            <w:r w:rsidRPr="00F4279B">
              <w:rPr>
                <w:rStyle w:val="ab"/>
                <w:noProof/>
              </w:rPr>
              <w:t>クライアント構成</w:t>
            </w:r>
            <w:r>
              <w:rPr>
                <w:noProof/>
                <w:webHidden/>
              </w:rPr>
              <w:tab/>
            </w:r>
            <w:r>
              <w:rPr>
                <w:noProof/>
                <w:webHidden/>
              </w:rPr>
              <w:fldChar w:fldCharType="begin"/>
            </w:r>
            <w:r>
              <w:rPr>
                <w:noProof/>
                <w:webHidden/>
              </w:rPr>
              <w:instrText xml:space="preserve"> PAGEREF _Toc496885379 \h </w:instrText>
            </w:r>
          </w:ins>
          <w:r>
            <w:rPr>
              <w:noProof/>
              <w:webHidden/>
            </w:rPr>
          </w:r>
          <w:r>
            <w:rPr>
              <w:noProof/>
              <w:webHidden/>
            </w:rPr>
            <w:fldChar w:fldCharType="separate"/>
          </w:r>
          <w:ins w:id="118" w:author="Akira Sugiyama [2]" w:date="2017-11-08T18:42:00Z">
            <w:r w:rsidR="00933647">
              <w:rPr>
                <w:noProof/>
                <w:webHidden/>
              </w:rPr>
              <w:t>45</w:t>
            </w:r>
          </w:ins>
          <w:ins w:id="119" w:author="KUNII Suguru" w:date="2017-10-27T16:33:00Z">
            <w:r>
              <w:rPr>
                <w:noProof/>
                <w:webHidden/>
              </w:rPr>
              <w:fldChar w:fldCharType="end"/>
            </w:r>
            <w:r w:rsidRPr="00F4279B">
              <w:rPr>
                <w:rStyle w:val="ab"/>
                <w:noProof/>
              </w:rPr>
              <w:fldChar w:fldCharType="end"/>
            </w:r>
          </w:ins>
        </w:p>
        <w:p w14:paraId="0C950A9E" w14:textId="2F7BF06F" w:rsidR="004E440B" w:rsidRDefault="004E440B">
          <w:pPr>
            <w:pStyle w:val="32"/>
            <w:tabs>
              <w:tab w:val="left" w:pos="1260"/>
              <w:tab w:val="right" w:leader="dot" w:pos="8068"/>
            </w:tabs>
            <w:rPr>
              <w:ins w:id="120" w:author="KUNII Suguru" w:date="2017-10-27T16:33:00Z"/>
              <w:rFonts w:asciiTheme="minorHAnsi" w:eastAsiaTheme="minorEastAsia" w:hAnsiTheme="minorHAnsi"/>
              <w:noProof/>
            </w:rPr>
          </w:pPr>
          <w:ins w:id="121" w:author="KUNII Suguru" w:date="2017-10-27T16:33:00Z">
            <w:r w:rsidRPr="00F4279B">
              <w:rPr>
                <w:rStyle w:val="ab"/>
                <w:noProof/>
              </w:rPr>
              <w:fldChar w:fldCharType="begin"/>
            </w:r>
            <w:r w:rsidRPr="00F4279B">
              <w:rPr>
                <w:rStyle w:val="ab"/>
                <w:noProof/>
              </w:rPr>
              <w:instrText xml:space="preserve"> </w:instrText>
            </w:r>
            <w:r>
              <w:rPr>
                <w:noProof/>
              </w:rPr>
              <w:instrText>HYPERLINK \l "_Toc496885380"</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5.2.1</w:t>
            </w:r>
            <w:r>
              <w:rPr>
                <w:rFonts w:asciiTheme="minorHAnsi" w:eastAsiaTheme="minorEastAsia" w:hAnsiTheme="minorHAnsi"/>
                <w:noProof/>
              </w:rPr>
              <w:tab/>
            </w:r>
            <w:r w:rsidRPr="00F4279B">
              <w:rPr>
                <w:rStyle w:val="ab"/>
                <w:noProof/>
              </w:rPr>
              <w:t>Office 365 クライアント エージェントの管理</w:t>
            </w:r>
            <w:r>
              <w:rPr>
                <w:noProof/>
                <w:webHidden/>
              </w:rPr>
              <w:tab/>
            </w:r>
            <w:r>
              <w:rPr>
                <w:noProof/>
                <w:webHidden/>
              </w:rPr>
              <w:fldChar w:fldCharType="begin"/>
            </w:r>
            <w:r>
              <w:rPr>
                <w:noProof/>
                <w:webHidden/>
              </w:rPr>
              <w:instrText xml:space="preserve"> PAGEREF _Toc496885380 \h </w:instrText>
            </w:r>
          </w:ins>
          <w:r>
            <w:rPr>
              <w:noProof/>
              <w:webHidden/>
            </w:rPr>
          </w:r>
          <w:r>
            <w:rPr>
              <w:noProof/>
              <w:webHidden/>
            </w:rPr>
            <w:fldChar w:fldCharType="separate"/>
          </w:r>
          <w:ins w:id="122" w:author="Akira Sugiyama [2]" w:date="2017-11-08T18:42:00Z">
            <w:r w:rsidR="00933647">
              <w:rPr>
                <w:noProof/>
                <w:webHidden/>
              </w:rPr>
              <w:t>45</w:t>
            </w:r>
          </w:ins>
          <w:ins w:id="123" w:author="KUNII Suguru" w:date="2017-10-27T16:33:00Z">
            <w:r>
              <w:rPr>
                <w:noProof/>
                <w:webHidden/>
              </w:rPr>
              <w:fldChar w:fldCharType="end"/>
            </w:r>
            <w:r w:rsidRPr="00F4279B">
              <w:rPr>
                <w:rStyle w:val="ab"/>
                <w:noProof/>
              </w:rPr>
              <w:fldChar w:fldCharType="end"/>
            </w:r>
          </w:ins>
        </w:p>
        <w:p w14:paraId="4CC501C0" w14:textId="5D78624B" w:rsidR="004E440B" w:rsidRDefault="004E440B">
          <w:pPr>
            <w:pStyle w:val="32"/>
            <w:tabs>
              <w:tab w:val="left" w:pos="1260"/>
              <w:tab w:val="right" w:leader="dot" w:pos="8068"/>
            </w:tabs>
            <w:rPr>
              <w:ins w:id="124" w:author="KUNII Suguru" w:date="2017-10-27T16:33:00Z"/>
              <w:rFonts w:asciiTheme="minorHAnsi" w:eastAsiaTheme="minorEastAsia" w:hAnsiTheme="minorHAnsi"/>
              <w:noProof/>
            </w:rPr>
          </w:pPr>
          <w:ins w:id="125" w:author="KUNII Suguru" w:date="2017-10-27T16:33:00Z">
            <w:r w:rsidRPr="00F4279B">
              <w:rPr>
                <w:rStyle w:val="ab"/>
                <w:noProof/>
              </w:rPr>
              <w:fldChar w:fldCharType="begin"/>
            </w:r>
            <w:r w:rsidRPr="00F4279B">
              <w:rPr>
                <w:rStyle w:val="ab"/>
                <w:noProof/>
              </w:rPr>
              <w:instrText xml:space="preserve"> </w:instrText>
            </w:r>
            <w:r>
              <w:rPr>
                <w:noProof/>
              </w:rPr>
              <w:instrText>HYPERLINK \l "_Toc496885381"</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5.2.2</w:t>
            </w:r>
            <w:r>
              <w:rPr>
                <w:rFonts w:asciiTheme="minorHAnsi" w:eastAsiaTheme="minorEastAsia" w:hAnsiTheme="minorHAnsi"/>
                <w:noProof/>
              </w:rPr>
              <w:tab/>
            </w:r>
            <w:r w:rsidRPr="00F4279B">
              <w:rPr>
                <w:rStyle w:val="ab"/>
                <w:noProof/>
              </w:rPr>
              <w:t>クライアント スキャン</w:t>
            </w:r>
            <w:r>
              <w:rPr>
                <w:noProof/>
                <w:webHidden/>
              </w:rPr>
              <w:tab/>
            </w:r>
            <w:r>
              <w:rPr>
                <w:noProof/>
                <w:webHidden/>
              </w:rPr>
              <w:fldChar w:fldCharType="begin"/>
            </w:r>
            <w:r>
              <w:rPr>
                <w:noProof/>
                <w:webHidden/>
              </w:rPr>
              <w:instrText xml:space="preserve"> PAGEREF _Toc496885381 \h </w:instrText>
            </w:r>
          </w:ins>
          <w:r>
            <w:rPr>
              <w:noProof/>
              <w:webHidden/>
            </w:rPr>
          </w:r>
          <w:r>
            <w:rPr>
              <w:noProof/>
              <w:webHidden/>
            </w:rPr>
            <w:fldChar w:fldCharType="separate"/>
          </w:r>
          <w:ins w:id="126" w:author="Akira Sugiyama [2]" w:date="2017-11-08T18:42:00Z">
            <w:r w:rsidR="00933647">
              <w:rPr>
                <w:noProof/>
                <w:webHidden/>
              </w:rPr>
              <w:t>47</w:t>
            </w:r>
          </w:ins>
          <w:ins w:id="127" w:author="KUNII Suguru" w:date="2017-10-27T16:33:00Z">
            <w:r>
              <w:rPr>
                <w:noProof/>
                <w:webHidden/>
              </w:rPr>
              <w:fldChar w:fldCharType="end"/>
            </w:r>
            <w:r w:rsidRPr="00F4279B">
              <w:rPr>
                <w:rStyle w:val="ab"/>
                <w:noProof/>
              </w:rPr>
              <w:fldChar w:fldCharType="end"/>
            </w:r>
          </w:ins>
        </w:p>
        <w:p w14:paraId="3CE0FEFD" w14:textId="50CA5062" w:rsidR="004E440B" w:rsidRDefault="004E440B">
          <w:pPr>
            <w:pStyle w:val="21"/>
            <w:tabs>
              <w:tab w:val="left" w:pos="840"/>
              <w:tab w:val="right" w:leader="dot" w:pos="8068"/>
            </w:tabs>
            <w:rPr>
              <w:ins w:id="128" w:author="KUNII Suguru" w:date="2017-10-27T16:33:00Z"/>
              <w:rFonts w:asciiTheme="minorHAnsi" w:eastAsiaTheme="minorEastAsia" w:hAnsiTheme="minorHAnsi"/>
              <w:noProof/>
              <w:kern w:val="2"/>
              <w:sz w:val="21"/>
            </w:rPr>
          </w:pPr>
          <w:ins w:id="129" w:author="KUNII Suguru" w:date="2017-10-27T16:33:00Z">
            <w:r w:rsidRPr="00F4279B">
              <w:rPr>
                <w:rStyle w:val="ab"/>
                <w:noProof/>
              </w:rPr>
              <w:fldChar w:fldCharType="begin"/>
            </w:r>
            <w:r w:rsidRPr="00F4279B">
              <w:rPr>
                <w:rStyle w:val="ab"/>
                <w:noProof/>
              </w:rPr>
              <w:instrText xml:space="preserve"> </w:instrText>
            </w:r>
            <w:r>
              <w:rPr>
                <w:noProof/>
              </w:rPr>
              <w:instrText>HYPERLINK \l "_Toc496885382"</w:instrText>
            </w:r>
            <w:r w:rsidRPr="00F4279B">
              <w:rPr>
                <w:rStyle w:val="ab"/>
                <w:noProof/>
              </w:rPr>
              <w:instrText xml:space="preserve"> </w:instrText>
            </w:r>
            <w:r w:rsidRPr="00F4279B">
              <w:rPr>
                <w:rStyle w:val="ab"/>
                <w:noProof/>
              </w:rPr>
              <w:fldChar w:fldCharType="separate"/>
            </w:r>
            <w:r w:rsidRPr="00F4279B">
              <w:rPr>
                <w:rStyle w:val="ab"/>
                <w:rFonts w:ascii="メイリオ" w:hAnsi="メイリオ"/>
                <w:noProof/>
              </w:rPr>
              <w:t>5.3</w:t>
            </w:r>
            <w:r>
              <w:rPr>
                <w:rFonts w:asciiTheme="minorHAnsi" w:eastAsiaTheme="minorEastAsia" w:hAnsiTheme="minorHAnsi"/>
                <w:noProof/>
                <w:kern w:val="2"/>
                <w:sz w:val="21"/>
              </w:rPr>
              <w:tab/>
            </w:r>
            <w:r w:rsidRPr="00F4279B">
              <w:rPr>
                <w:rStyle w:val="ab"/>
                <w:noProof/>
              </w:rPr>
              <w:t>更新プログラムの展開</w:t>
            </w:r>
            <w:r>
              <w:rPr>
                <w:noProof/>
                <w:webHidden/>
              </w:rPr>
              <w:tab/>
            </w:r>
            <w:r>
              <w:rPr>
                <w:noProof/>
                <w:webHidden/>
              </w:rPr>
              <w:fldChar w:fldCharType="begin"/>
            </w:r>
            <w:r>
              <w:rPr>
                <w:noProof/>
                <w:webHidden/>
              </w:rPr>
              <w:instrText xml:space="preserve"> PAGEREF _Toc496885382 \h </w:instrText>
            </w:r>
          </w:ins>
          <w:r>
            <w:rPr>
              <w:noProof/>
              <w:webHidden/>
            </w:rPr>
          </w:r>
          <w:r>
            <w:rPr>
              <w:noProof/>
              <w:webHidden/>
            </w:rPr>
            <w:fldChar w:fldCharType="separate"/>
          </w:r>
          <w:ins w:id="130" w:author="Akira Sugiyama [2]" w:date="2017-11-08T18:42:00Z">
            <w:r w:rsidR="00933647">
              <w:rPr>
                <w:noProof/>
                <w:webHidden/>
              </w:rPr>
              <w:t>50</w:t>
            </w:r>
          </w:ins>
          <w:ins w:id="131" w:author="KUNII Suguru" w:date="2017-10-27T16:33:00Z">
            <w:r>
              <w:rPr>
                <w:noProof/>
                <w:webHidden/>
              </w:rPr>
              <w:fldChar w:fldCharType="end"/>
            </w:r>
            <w:r w:rsidRPr="00F4279B">
              <w:rPr>
                <w:rStyle w:val="ab"/>
                <w:noProof/>
              </w:rPr>
              <w:fldChar w:fldCharType="end"/>
            </w:r>
          </w:ins>
        </w:p>
        <w:p w14:paraId="1EA2FA64" w14:textId="556208AF" w:rsidR="004E440B" w:rsidRDefault="004E440B">
          <w:pPr>
            <w:pStyle w:val="32"/>
            <w:tabs>
              <w:tab w:val="left" w:pos="1260"/>
              <w:tab w:val="right" w:leader="dot" w:pos="8068"/>
            </w:tabs>
            <w:rPr>
              <w:ins w:id="132" w:author="KUNII Suguru" w:date="2017-10-27T16:33:00Z"/>
              <w:rFonts w:asciiTheme="minorHAnsi" w:eastAsiaTheme="minorEastAsia" w:hAnsiTheme="minorHAnsi"/>
              <w:noProof/>
            </w:rPr>
          </w:pPr>
          <w:ins w:id="133" w:author="KUNII Suguru" w:date="2017-10-27T16:33:00Z">
            <w:r w:rsidRPr="00F4279B">
              <w:rPr>
                <w:rStyle w:val="ab"/>
                <w:noProof/>
              </w:rPr>
              <w:fldChar w:fldCharType="begin"/>
            </w:r>
            <w:r w:rsidRPr="00F4279B">
              <w:rPr>
                <w:rStyle w:val="ab"/>
                <w:noProof/>
              </w:rPr>
              <w:instrText xml:space="preserve"> </w:instrText>
            </w:r>
            <w:r>
              <w:rPr>
                <w:noProof/>
              </w:rPr>
              <w:instrText>HYPERLINK \l "_Toc496885383"</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5.3.1</w:t>
            </w:r>
            <w:r>
              <w:rPr>
                <w:rFonts w:asciiTheme="minorHAnsi" w:eastAsiaTheme="minorEastAsia" w:hAnsiTheme="minorHAnsi"/>
                <w:noProof/>
              </w:rPr>
              <w:tab/>
            </w:r>
            <w:r w:rsidRPr="00F4279B">
              <w:rPr>
                <w:rStyle w:val="ab"/>
                <w:noProof/>
              </w:rPr>
              <w:t>自動展開規則 (ADR) の作成</w:t>
            </w:r>
            <w:r>
              <w:rPr>
                <w:noProof/>
                <w:webHidden/>
              </w:rPr>
              <w:tab/>
            </w:r>
            <w:r>
              <w:rPr>
                <w:noProof/>
                <w:webHidden/>
              </w:rPr>
              <w:fldChar w:fldCharType="begin"/>
            </w:r>
            <w:r>
              <w:rPr>
                <w:noProof/>
                <w:webHidden/>
              </w:rPr>
              <w:instrText xml:space="preserve"> PAGEREF _Toc496885383 \h </w:instrText>
            </w:r>
          </w:ins>
          <w:r>
            <w:rPr>
              <w:noProof/>
              <w:webHidden/>
            </w:rPr>
          </w:r>
          <w:r>
            <w:rPr>
              <w:noProof/>
              <w:webHidden/>
            </w:rPr>
            <w:fldChar w:fldCharType="separate"/>
          </w:r>
          <w:ins w:id="134" w:author="Akira Sugiyama [2]" w:date="2017-11-08T18:42:00Z">
            <w:r w:rsidR="00933647">
              <w:rPr>
                <w:noProof/>
                <w:webHidden/>
              </w:rPr>
              <w:t>51</w:t>
            </w:r>
          </w:ins>
          <w:ins w:id="135" w:author="KUNII Suguru" w:date="2017-10-27T16:33:00Z">
            <w:r>
              <w:rPr>
                <w:noProof/>
                <w:webHidden/>
              </w:rPr>
              <w:fldChar w:fldCharType="end"/>
            </w:r>
            <w:r w:rsidRPr="00F4279B">
              <w:rPr>
                <w:rStyle w:val="ab"/>
                <w:noProof/>
              </w:rPr>
              <w:fldChar w:fldCharType="end"/>
            </w:r>
          </w:ins>
        </w:p>
        <w:p w14:paraId="6D6C96EE" w14:textId="1120F068" w:rsidR="004E440B" w:rsidRDefault="004E440B">
          <w:pPr>
            <w:pStyle w:val="32"/>
            <w:tabs>
              <w:tab w:val="left" w:pos="1260"/>
              <w:tab w:val="right" w:leader="dot" w:pos="8068"/>
            </w:tabs>
            <w:rPr>
              <w:ins w:id="136" w:author="KUNII Suguru" w:date="2017-10-27T16:33:00Z"/>
              <w:rFonts w:asciiTheme="minorHAnsi" w:eastAsiaTheme="minorEastAsia" w:hAnsiTheme="minorHAnsi"/>
              <w:noProof/>
            </w:rPr>
          </w:pPr>
          <w:ins w:id="137" w:author="KUNII Suguru" w:date="2017-10-27T16:33:00Z">
            <w:r w:rsidRPr="00F4279B">
              <w:rPr>
                <w:rStyle w:val="ab"/>
                <w:noProof/>
              </w:rPr>
              <w:fldChar w:fldCharType="begin"/>
            </w:r>
            <w:r w:rsidRPr="00F4279B">
              <w:rPr>
                <w:rStyle w:val="ab"/>
                <w:noProof/>
              </w:rPr>
              <w:instrText xml:space="preserve"> </w:instrText>
            </w:r>
            <w:r>
              <w:rPr>
                <w:noProof/>
              </w:rPr>
              <w:instrText>HYPERLINK \l "_Toc496885384"</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5.3.2</w:t>
            </w:r>
            <w:r>
              <w:rPr>
                <w:rFonts w:asciiTheme="minorHAnsi" w:eastAsiaTheme="minorEastAsia" w:hAnsiTheme="minorHAnsi"/>
                <w:noProof/>
              </w:rPr>
              <w:tab/>
            </w:r>
            <w:r w:rsidRPr="00F4279B">
              <w:rPr>
                <w:rStyle w:val="ab"/>
                <w:noProof/>
              </w:rPr>
              <w:t>クライアント側の確認</w:t>
            </w:r>
            <w:r>
              <w:rPr>
                <w:noProof/>
                <w:webHidden/>
              </w:rPr>
              <w:tab/>
            </w:r>
            <w:r>
              <w:rPr>
                <w:noProof/>
                <w:webHidden/>
              </w:rPr>
              <w:fldChar w:fldCharType="begin"/>
            </w:r>
            <w:r>
              <w:rPr>
                <w:noProof/>
                <w:webHidden/>
              </w:rPr>
              <w:instrText xml:space="preserve"> PAGEREF _Toc496885384 \h </w:instrText>
            </w:r>
          </w:ins>
          <w:r>
            <w:rPr>
              <w:noProof/>
              <w:webHidden/>
            </w:rPr>
          </w:r>
          <w:r>
            <w:rPr>
              <w:noProof/>
              <w:webHidden/>
            </w:rPr>
            <w:fldChar w:fldCharType="separate"/>
          </w:r>
          <w:ins w:id="138" w:author="Akira Sugiyama [2]" w:date="2017-11-08T18:42:00Z">
            <w:r w:rsidR="00933647">
              <w:rPr>
                <w:noProof/>
                <w:webHidden/>
              </w:rPr>
              <w:t>63</w:t>
            </w:r>
          </w:ins>
          <w:ins w:id="139" w:author="KUNII Suguru" w:date="2017-10-27T16:33:00Z">
            <w:r>
              <w:rPr>
                <w:noProof/>
                <w:webHidden/>
              </w:rPr>
              <w:fldChar w:fldCharType="end"/>
            </w:r>
            <w:r w:rsidRPr="00F4279B">
              <w:rPr>
                <w:rStyle w:val="ab"/>
                <w:noProof/>
              </w:rPr>
              <w:fldChar w:fldCharType="end"/>
            </w:r>
          </w:ins>
        </w:p>
        <w:p w14:paraId="79E72909" w14:textId="50383F23" w:rsidR="004E440B" w:rsidRDefault="004E440B">
          <w:pPr>
            <w:pStyle w:val="11"/>
            <w:rPr>
              <w:ins w:id="140" w:author="KUNII Suguru" w:date="2017-10-27T16:33:00Z"/>
              <w:rFonts w:asciiTheme="minorHAnsi" w:eastAsiaTheme="minorEastAsia" w:hAnsiTheme="minorHAnsi"/>
              <w:noProof/>
              <w:kern w:val="2"/>
              <w:sz w:val="21"/>
            </w:rPr>
          </w:pPr>
          <w:ins w:id="141" w:author="KUNII Suguru" w:date="2017-10-27T16:33:00Z">
            <w:r w:rsidRPr="00F4279B">
              <w:rPr>
                <w:rStyle w:val="ab"/>
                <w:noProof/>
              </w:rPr>
              <w:fldChar w:fldCharType="begin"/>
            </w:r>
            <w:r w:rsidRPr="00F4279B">
              <w:rPr>
                <w:rStyle w:val="ab"/>
                <w:noProof/>
              </w:rPr>
              <w:instrText xml:space="preserve"> </w:instrText>
            </w:r>
            <w:r>
              <w:rPr>
                <w:noProof/>
              </w:rPr>
              <w:instrText>HYPERLINK \l "_Toc496885385"</w:instrText>
            </w:r>
            <w:r w:rsidRPr="00F4279B">
              <w:rPr>
                <w:rStyle w:val="ab"/>
                <w:noProof/>
              </w:rPr>
              <w:instrText xml:space="preserve"> </w:instrText>
            </w:r>
            <w:r w:rsidRPr="00F4279B">
              <w:rPr>
                <w:rStyle w:val="ab"/>
                <w:noProof/>
              </w:rPr>
              <w:fldChar w:fldCharType="separate"/>
            </w:r>
            <w:r w:rsidRPr="00F4279B">
              <w:rPr>
                <w:rStyle w:val="ab"/>
                <w:rFonts w:ascii="メイリオ" w:hAnsi="メイリオ" w:cs="メイリオ"/>
                <w:noProof/>
              </w:rPr>
              <w:t>6</w:t>
            </w:r>
            <w:r>
              <w:rPr>
                <w:rFonts w:asciiTheme="minorHAnsi" w:eastAsiaTheme="minorEastAsia" w:hAnsiTheme="minorHAnsi"/>
                <w:noProof/>
                <w:kern w:val="2"/>
                <w:sz w:val="21"/>
              </w:rPr>
              <w:tab/>
            </w:r>
            <w:r w:rsidRPr="00F4279B">
              <w:rPr>
                <w:rStyle w:val="ab"/>
                <w:noProof/>
              </w:rPr>
              <w:t>まとめ</w:t>
            </w:r>
            <w:r>
              <w:rPr>
                <w:noProof/>
                <w:webHidden/>
              </w:rPr>
              <w:tab/>
            </w:r>
            <w:r>
              <w:rPr>
                <w:noProof/>
                <w:webHidden/>
              </w:rPr>
              <w:fldChar w:fldCharType="begin"/>
            </w:r>
            <w:r>
              <w:rPr>
                <w:noProof/>
                <w:webHidden/>
              </w:rPr>
              <w:instrText xml:space="preserve"> PAGEREF _Toc496885385 \h </w:instrText>
            </w:r>
          </w:ins>
          <w:r>
            <w:rPr>
              <w:noProof/>
              <w:webHidden/>
            </w:rPr>
          </w:r>
          <w:r>
            <w:rPr>
              <w:noProof/>
              <w:webHidden/>
            </w:rPr>
            <w:fldChar w:fldCharType="separate"/>
          </w:r>
          <w:ins w:id="142" w:author="Akira Sugiyama [2]" w:date="2017-11-08T18:42:00Z">
            <w:r w:rsidR="00933647">
              <w:rPr>
                <w:noProof/>
                <w:webHidden/>
              </w:rPr>
              <w:t>67</w:t>
            </w:r>
          </w:ins>
          <w:ins w:id="143" w:author="KUNII Suguru" w:date="2017-10-27T16:33:00Z">
            <w:r>
              <w:rPr>
                <w:noProof/>
                <w:webHidden/>
              </w:rPr>
              <w:fldChar w:fldCharType="end"/>
            </w:r>
            <w:r w:rsidRPr="00F4279B">
              <w:rPr>
                <w:rStyle w:val="ab"/>
                <w:noProof/>
              </w:rPr>
              <w:fldChar w:fldCharType="end"/>
            </w:r>
          </w:ins>
        </w:p>
        <w:p w14:paraId="341E32C9" w14:textId="01CB3B69" w:rsidR="004E440B" w:rsidRDefault="004E440B">
          <w:pPr>
            <w:pStyle w:val="11"/>
            <w:rPr>
              <w:ins w:id="144" w:author="KUNII Suguru" w:date="2017-10-27T16:33:00Z"/>
              <w:rFonts w:asciiTheme="minorHAnsi" w:eastAsiaTheme="minorEastAsia" w:hAnsiTheme="minorHAnsi"/>
              <w:noProof/>
              <w:kern w:val="2"/>
              <w:sz w:val="21"/>
            </w:rPr>
          </w:pPr>
          <w:ins w:id="145" w:author="KUNII Suguru" w:date="2017-10-27T16:33:00Z">
            <w:r w:rsidRPr="00F4279B">
              <w:rPr>
                <w:rStyle w:val="ab"/>
                <w:noProof/>
              </w:rPr>
              <w:fldChar w:fldCharType="begin"/>
            </w:r>
            <w:r w:rsidRPr="00F4279B">
              <w:rPr>
                <w:rStyle w:val="ab"/>
                <w:noProof/>
              </w:rPr>
              <w:instrText xml:space="preserve"> </w:instrText>
            </w:r>
            <w:r>
              <w:rPr>
                <w:noProof/>
              </w:rPr>
              <w:instrText>HYPERLINK \l "_Toc496885386"</w:instrText>
            </w:r>
            <w:r w:rsidRPr="00F4279B">
              <w:rPr>
                <w:rStyle w:val="ab"/>
                <w:noProof/>
              </w:rPr>
              <w:instrText xml:space="preserve"> </w:instrText>
            </w:r>
            <w:r w:rsidRPr="00F4279B">
              <w:rPr>
                <w:rStyle w:val="ab"/>
                <w:noProof/>
              </w:rPr>
              <w:fldChar w:fldCharType="separate"/>
            </w:r>
            <w:r w:rsidRPr="00F4279B">
              <w:rPr>
                <w:rStyle w:val="ab"/>
                <w:rFonts w:ascii="メイリオ" w:hAnsi="メイリオ" w:cs="メイリオ"/>
                <w:noProof/>
              </w:rPr>
              <w:t>7</w:t>
            </w:r>
            <w:r>
              <w:rPr>
                <w:rFonts w:asciiTheme="minorHAnsi" w:eastAsiaTheme="minorEastAsia" w:hAnsiTheme="minorHAnsi"/>
                <w:noProof/>
                <w:kern w:val="2"/>
                <w:sz w:val="21"/>
              </w:rPr>
              <w:tab/>
            </w:r>
            <w:r w:rsidRPr="00F4279B">
              <w:rPr>
                <w:rStyle w:val="ab"/>
                <w:noProof/>
              </w:rPr>
              <w:t>【Appendix】更新プログラム チャネルの設定</w:t>
            </w:r>
            <w:r>
              <w:rPr>
                <w:noProof/>
                <w:webHidden/>
              </w:rPr>
              <w:tab/>
            </w:r>
            <w:r>
              <w:rPr>
                <w:noProof/>
                <w:webHidden/>
              </w:rPr>
              <w:fldChar w:fldCharType="begin"/>
            </w:r>
            <w:r>
              <w:rPr>
                <w:noProof/>
                <w:webHidden/>
              </w:rPr>
              <w:instrText xml:space="preserve"> PAGEREF _Toc496885386 \h </w:instrText>
            </w:r>
          </w:ins>
          <w:r>
            <w:rPr>
              <w:noProof/>
              <w:webHidden/>
            </w:rPr>
          </w:r>
          <w:r>
            <w:rPr>
              <w:noProof/>
              <w:webHidden/>
            </w:rPr>
            <w:fldChar w:fldCharType="separate"/>
          </w:r>
          <w:ins w:id="146" w:author="Akira Sugiyama [2]" w:date="2017-11-08T18:42:00Z">
            <w:r w:rsidR="00933647">
              <w:rPr>
                <w:noProof/>
                <w:webHidden/>
              </w:rPr>
              <w:t>68</w:t>
            </w:r>
          </w:ins>
          <w:ins w:id="147" w:author="KUNII Suguru" w:date="2017-10-27T16:33:00Z">
            <w:r>
              <w:rPr>
                <w:noProof/>
                <w:webHidden/>
              </w:rPr>
              <w:fldChar w:fldCharType="end"/>
            </w:r>
            <w:r w:rsidRPr="00F4279B">
              <w:rPr>
                <w:rStyle w:val="ab"/>
                <w:noProof/>
              </w:rPr>
              <w:fldChar w:fldCharType="end"/>
            </w:r>
          </w:ins>
        </w:p>
        <w:p w14:paraId="058F0DE2" w14:textId="273852BD" w:rsidR="004E440B" w:rsidRDefault="004E440B">
          <w:pPr>
            <w:pStyle w:val="11"/>
            <w:rPr>
              <w:ins w:id="148" w:author="KUNII Suguru" w:date="2017-10-27T16:33:00Z"/>
              <w:rFonts w:asciiTheme="minorHAnsi" w:eastAsiaTheme="minorEastAsia" w:hAnsiTheme="minorHAnsi"/>
              <w:noProof/>
              <w:kern w:val="2"/>
              <w:sz w:val="21"/>
            </w:rPr>
          </w:pPr>
          <w:ins w:id="149" w:author="KUNII Suguru" w:date="2017-10-27T16:33:00Z">
            <w:r w:rsidRPr="00F4279B">
              <w:rPr>
                <w:rStyle w:val="ab"/>
                <w:noProof/>
              </w:rPr>
              <w:fldChar w:fldCharType="begin"/>
            </w:r>
            <w:r w:rsidRPr="00F4279B">
              <w:rPr>
                <w:rStyle w:val="ab"/>
                <w:noProof/>
              </w:rPr>
              <w:instrText xml:space="preserve"> </w:instrText>
            </w:r>
            <w:r>
              <w:rPr>
                <w:noProof/>
              </w:rPr>
              <w:instrText>HYPERLINK \l "_Toc496885387"</w:instrText>
            </w:r>
            <w:r w:rsidRPr="00F4279B">
              <w:rPr>
                <w:rStyle w:val="ab"/>
                <w:noProof/>
              </w:rPr>
              <w:instrText xml:space="preserve"> </w:instrText>
            </w:r>
            <w:r w:rsidRPr="00F4279B">
              <w:rPr>
                <w:rStyle w:val="ab"/>
                <w:noProof/>
              </w:rPr>
              <w:fldChar w:fldCharType="separate"/>
            </w:r>
            <w:r w:rsidRPr="00F4279B">
              <w:rPr>
                <w:rStyle w:val="ab"/>
                <w:rFonts w:ascii="メイリオ" w:hAnsi="メイリオ" w:cs="メイリオ"/>
                <w:noProof/>
              </w:rPr>
              <w:t>8</w:t>
            </w:r>
            <w:r>
              <w:rPr>
                <w:rFonts w:asciiTheme="minorHAnsi" w:eastAsiaTheme="minorEastAsia" w:hAnsiTheme="minorHAnsi"/>
                <w:noProof/>
                <w:kern w:val="2"/>
                <w:sz w:val="21"/>
              </w:rPr>
              <w:tab/>
            </w:r>
            <w:r w:rsidRPr="00F4279B">
              <w:rPr>
                <w:rStyle w:val="ab"/>
                <w:noProof/>
              </w:rPr>
              <w:t>【Appendix】Office 展開ツールと設定ファイルについて</w:t>
            </w:r>
            <w:r>
              <w:rPr>
                <w:noProof/>
                <w:webHidden/>
              </w:rPr>
              <w:tab/>
            </w:r>
            <w:r>
              <w:rPr>
                <w:noProof/>
                <w:webHidden/>
              </w:rPr>
              <w:fldChar w:fldCharType="begin"/>
            </w:r>
            <w:r>
              <w:rPr>
                <w:noProof/>
                <w:webHidden/>
              </w:rPr>
              <w:instrText xml:space="preserve"> PAGEREF _Toc496885387 \h </w:instrText>
            </w:r>
          </w:ins>
          <w:r>
            <w:rPr>
              <w:noProof/>
              <w:webHidden/>
            </w:rPr>
          </w:r>
          <w:r>
            <w:rPr>
              <w:noProof/>
              <w:webHidden/>
            </w:rPr>
            <w:fldChar w:fldCharType="separate"/>
          </w:r>
          <w:ins w:id="150" w:author="Akira Sugiyama [2]" w:date="2017-11-08T18:42:00Z">
            <w:r w:rsidR="00933647">
              <w:rPr>
                <w:noProof/>
                <w:webHidden/>
              </w:rPr>
              <w:t>77</w:t>
            </w:r>
          </w:ins>
          <w:ins w:id="151" w:author="KUNII Suguru" w:date="2017-10-30T10:55:00Z">
            <w:del w:id="152" w:author="Akira Sugiyama [2]" w:date="2017-11-08T18:42:00Z">
              <w:r w:rsidR="004A64D1" w:rsidDel="00933647">
                <w:rPr>
                  <w:noProof/>
                  <w:webHidden/>
                </w:rPr>
                <w:delText>78</w:delText>
              </w:r>
            </w:del>
          </w:ins>
          <w:ins w:id="153" w:author="KUNII Suguru" w:date="2017-10-27T16:33:00Z">
            <w:r>
              <w:rPr>
                <w:noProof/>
                <w:webHidden/>
              </w:rPr>
              <w:fldChar w:fldCharType="end"/>
            </w:r>
            <w:r w:rsidRPr="00F4279B">
              <w:rPr>
                <w:rStyle w:val="ab"/>
                <w:noProof/>
              </w:rPr>
              <w:fldChar w:fldCharType="end"/>
            </w:r>
          </w:ins>
        </w:p>
        <w:p w14:paraId="5C1447CE" w14:textId="1E071BBC" w:rsidR="004E440B" w:rsidRDefault="004E440B">
          <w:pPr>
            <w:pStyle w:val="32"/>
            <w:tabs>
              <w:tab w:val="left" w:pos="1260"/>
              <w:tab w:val="right" w:leader="dot" w:pos="8068"/>
            </w:tabs>
            <w:rPr>
              <w:ins w:id="154" w:author="KUNII Suguru" w:date="2017-10-27T16:33:00Z"/>
              <w:rFonts w:asciiTheme="minorHAnsi" w:eastAsiaTheme="minorEastAsia" w:hAnsiTheme="minorHAnsi"/>
              <w:noProof/>
            </w:rPr>
          </w:pPr>
          <w:ins w:id="155" w:author="KUNII Suguru" w:date="2017-10-27T16:33:00Z">
            <w:r w:rsidRPr="00F4279B">
              <w:rPr>
                <w:rStyle w:val="ab"/>
                <w:noProof/>
              </w:rPr>
              <w:fldChar w:fldCharType="begin"/>
            </w:r>
            <w:r w:rsidRPr="00F4279B">
              <w:rPr>
                <w:rStyle w:val="ab"/>
                <w:noProof/>
              </w:rPr>
              <w:instrText xml:space="preserve"> </w:instrText>
            </w:r>
            <w:r>
              <w:rPr>
                <w:noProof/>
              </w:rPr>
              <w:instrText>HYPERLINK \l "_Toc496885388"</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8.1.1</w:t>
            </w:r>
            <w:r>
              <w:rPr>
                <w:rFonts w:asciiTheme="minorHAnsi" w:eastAsiaTheme="minorEastAsia" w:hAnsiTheme="minorHAnsi"/>
                <w:noProof/>
              </w:rPr>
              <w:tab/>
            </w:r>
            <w:r w:rsidRPr="00F4279B">
              <w:rPr>
                <w:rStyle w:val="ab"/>
                <w:noProof/>
              </w:rPr>
              <w:t>Office 展開ツール</w:t>
            </w:r>
            <w:r>
              <w:rPr>
                <w:noProof/>
                <w:webHidden/>
              </w:rPr>
              <w:tab/>
            </w:r>
            <w:r>
              <w:rPr>
                <w:noProof/>
                <w:webHidden/>
              </w:rPr>
              <w:fldChar w:fldCharType="begin"/>
            </w:r>
            <w:r>
              <w:rPr>
                <w:noProof/>
                <w:webHidden/>
              </w:rPr>
              <w:instrText xml:space="preserve"> PAGEREF _Toc496885388 \h </w:instrText>
            </w:r>
          </w:ins>
          <w:r>
            <w:rPr>
              <w:noProof/>
              <w:webHidden/>
            </w:rPr>
          </w:r>
          <w:r>
            <w:rPr>
              <w:noProof/>
              <w:webHidden/>
            </w:rPr>
            <w:fldChar w:fldCharType="separate"/>
          </w:r>
          <w:ins w:id="156" w:author="Akira Sugiyama [2]" w:date="2017-11-08T18:42:00Z">
            <w:r w:rsidR="00933647">
              <w:rPr>
                <w:noProof/>
                <w:webHidden/>
              </w:rPr>
              <w:t>77</w:t>
            </w:r>
          </w:ins>
          <w:ins w:id="157" w:author="KUNII Suguru" w:date="2017-10-30T10:55:00Z">
            <w:del w:id="158" w:author="Akira Sugiyama [2]" w:date="2017-11-08T18:42:00Z">
              <w:r w:rsidR="004A64D1" w:rsidDel="00933647">
                <w:rPr>
                  <w:noProof/>
                  <w:webHidden/>
                </w:rPr>
                <w:delText>78</w:delText>
              </w:r>
            </w:del>
          </w:ins>
          <w:ins w:id="159" w:author="KUNII Suguru" w:date="2017-10-27T16:33:00Z">
            <w:r>
              <w:rPr>
                <w:noProof/>
                <w:webHidden/>
              </w:rPr>
              <w:fldChar w:fldCharType="end"/>
            </w:r>
            <w:r w:rsidRPr="00F4279B">
              <w:rPr>
                <w:rStyle w:val="ab"/>
                <w:noProof/>
              </w:rPr>
              <w:fldChar w:fldCharType="end"/>
            </w:r>
          </w:ins>
        </w:p>
        <w:p w14:paraId="1113863A" w14:textId="0252EB96" w:rsidR="004E440B" w:rsidRDefault="004E440B">
          <w:pPr>
            <w:pStyle w:val="32"/>
            <w:tabs>
              <w:tab w:val="left" w:pos="1260"/>
              <w:tab w:val="right" w:leader="dot" w:pos="8068"/>
            </w:tabs>
            <w:rPr>
              <w:ins w:id="160" w:author="KUNII Suguru" w:date="2017-10-27T16:33:00Z"/>
              <w:rFonts w:asciiTheme="minorHAnsi" w:eastAsiaTheme="minorEastAsia" w:hAnsiTheme="minorHAnsi"/>
              <w:noProof/>
            </w:rPr>
          </w:pPr>
          <w:ins w:id="161" w:author="KUNII Suguru" w:date="2017-10-27T16:33:00Z">
            <w:r w:rsidRPr="00F4279B">
              <w:rPr>
                <w:rStyle w:val="ab"/>
                <w:noProof/>
              </w:rPr>
              <w:fldChar w:fldCharType="begin"/>
            </w:r>
            <w:r w:rsidRPr="00F4279B">
              <w:rPr>
                <w:rStyle w:val="ab"/>
                <w:noProof/>
              </w:rPr>
              <w:instrText xml:space="preserve"> </w:instrText>
            </w:r>
            <w:r>
              <w:rPr>
                <w:noProof/>
              </w:rPr>
              <w:instrText>HYPERLINK \l "_Toc496885389"</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8.1.2</w:t>
            </w:r>
            <w:r>
              <w:rPr>
                <w:rFonts w:asciiTheme="minorHAnsi" w:eastAsiaTheme="minorEastAsia" w:hAnsiTheme="minorHAnsi"/>
                <w:noProof/>
              </w:rPr>
              <w:tab/>
            </w:r>
            <w:r w:rsidRPr="00F4279B">
              <w:rPr>
                <w:rStyle w:val="ab"/>
                <w:noProof/>
              </w:rPr>
              <w:t>設定ファイルの構成</w:t>
            </w:r>
            <w:r>
              <w:rPr>
                <w:noProof/>
                <w:webHidden/>
              </w:rPr>
              <w:tab/>
            </w:r>
            <w:r>
              <w:rPr>
                <w:noProof/>
                <w:webHidden/>
              </w:rPr>
              <w:fldChar w:fldCharType="begin"/>
            </w:r>
            <w:r>
              <w:rPr>
                <w:noProof/>
                <w:webHidden/>
              </w:rPr>
              <w:instrText xml:space="preserve"> PAGEREF _Toc496885389 \h </w:instrText>
            </w:r>
          </w:ins>
          <w:r>
            <w:rPr>
              <w:noProof/>
              <w:webHidden/>
            </w:rPr>
          </w:r>
          <w:r>
            <w:rPr>
              <w:noProof/>
              <w:webHidden/>
            </w:rPr>
            <w:fldChar w:fldCharType="separate"/>
          </w:r>
          <w:ins w:id="162" w:author="Akira Sugiyama [2]" w:date="2017-11-08T18:42:00Z">
            <w:r w:rsidR="00933647">
              <w:rPr>
                <w:noProof/>
                <w:webHidden/>
              </w:rPr>
              <w:t>78</w:t>
            </w:r>
          </w:ins>
          <w:ins w:id="163" w:author="KUNII Suguru" w:date="2017-10-30T10:55:00Z">
            <w:del w:id="164" w:author="Akira Sugiyama [2]" w:date="2017-11-08T18:42:00Z">
              <w:r w:rsidR="004A64D1" w:rsidDel="00933647">
                <w:rPr>
                  <w:noProof/>
                  <w:webHidden/>
                </w:rPr>
                <w:delText>79</w:delText>
              </w:r>
            </w:del>
          </w:ins>
          <w:ins w:id="165" w:author="KUNII Suguru" w:date="2017-10-27T16:33:00Z">
            <w:r>
              <w:rPr>
                <w:noProof/>
                <w:webHidden/>
              </w:rPr>
              <w:fldChar w:fldCharType="end"/>
            </w:r>
            <w:r w:rsidRPr="00F4279B">
              <w:rPr>
                <w:rStyle w:val="ab"/>
                <w:noProof/>
              </w:rPr>
              <w:fldChar w:fldCharType="end"/>
            </w:r>
          </w:ins>
        </w:p>
        <w:p w14:paraId="35111120" w14:textId="1123C20B" w:rsidR="004E440B" w:rsidRDefault="004E440B">
          <w:pPr>
            <w:pStyle w:val="32"/>
            <w:tabs>
              <w:tab w:val="left" w:pos="1260"/>
              <w:tab w:val="right" w:leader="dot" w:pos="8068"/>
            </w:tabs>
            <w:rPr>
              <w:ins w:id="166" w:author="KUNII Suguru" w:date="2017-10-27T16:33:00Z"/>
              <w:rFonts w:asciiTheme="minorHAnsi" w:eastAsiaTheme="minorEastAsia" w:hAnsiTheme="minorHAnsi"/>
              <w:noProof/>
            </w:rPr>
          </w:pPr>
          <w:ins w:id="167" w:author="KUNII Suguru" w:date="2017-10-27T16:33:00Z">
            <w:r w:rsidRPr="00F4279B">
              <w:rPr>
                <w:rStyle w:val="ab"/>
                <w:noProof/>
              </w:rPr>
              <w:fldChar w:fldCharType="begin"/>
            </w:r>
            <w:r w:rsidRPr="00F4279B">
              <w:rPr>
                <w:rStyle w:val="ab"/>
                <w:noProof/>
              </w:rPr>
              <w:instrText xml:space="preserve"> </w:instrText>
            </w:r>
            <w:r>
              <w:rPr>
                <w:noProof/>
              </w:rPr>
              <w:instrText>HYPERLINK \l "_Toc496885390"</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8.1.3</w:t>
            </w:r>
            <w:r>
              <w:rPr>
                <w:rFonts w:asciiTheme="minorHAnsi" w:eastAsiaTheme="minorEastAsia" w:hAnsiTheme="minorHAnsi"/>
                <w:noProof/>
              </w:rPr>
              <w:tab/>
            </w:r>
            <w:r w:rsidRPr="00F4279B">
              <w:rPr>
                <w:rStyle w:val="ab"/>
                <w:noProof/>
              </w:rPr>
              <w:t>PowerShellによる設定ファイルのインストールのカスタマイズ</w:t>
            </w:r>
            <w:r>
              <w:rPr>
                <w:noProof/>
                <w:webHidden/>
              </w:rPr>
              <w:tab/>
            </w:r>
            <w:r>
              <w:rPr>
                <w:noProof/>
                <w:webHidden/>
              </w:rPr>
              <w:fldChar w:fldCharType="begin"/>
            </w:r>
            <w:r>
              <w:rPr>
                <w:noProof/>
                <w:webHidden/>
              </w:rPr>
              <w:instrText xml:space="preserve"> PAGEREF _Toc496885390 \h </w:instrText>
            </w:r>
          </w:ins>
          <w:r>
            <w:rPr>
              <w:noProof/>
              <w:webHidden/>
            </w:rPr>
          </w:r>
          <w:r>
            <w:rPr>
              <w:noProof/>
              <w:webHidden/>
            </w:rPr>
            <w:fldChar w:fldCharType="separate"/>
          </w:r>
          <w:ins w:id="168" w:author="Akira Sugiyama [2]" w:date="2017-11-08T18:42:00Z">
            <w:r w:rsidR="00933647">
              <w:rPr>
                <w:noProof/>
                <w:webHidden/>
              </w:rPr>
              <w:t>80</w:t>
            </w:r>
          </w:ins>
          <w:ins w:id="169" w:author="KUNII Suguru" w:date="2017-10-30T10:55:00Z">
            <w:del w:id="170" w:author="Akira Sugiyama [2]" w:date="2017-11-08T18:42:00Z">
              <w:r w:rsidR="004A64D1" w:rsidDel="00933647">
                <w:rPr>
                  <w:noProof/>
                  <w:webHidden/>
                </w:rPr>
                <w:delText>81</w:delText>
              </w:r>
            </w:del>
          </w:ins>
          <w:ins w:id="171" w:author="KUNII Suguru" w:date="2017-10-27T16:33:00Z">
            <w:r>
              <w:rPr>
                <w:noProof/>
                <w:webHidden/>
              </w:rPr>
              <w:fldChar w:fldCharType="end"/>
            </w:r>
            <w:r w:rsidRPr="00F4279B">
              <w:rPr>
                <w:rStyle w:val="ab"/>
                <w:noProof/>
              </w:rPr>
              <w:fldChar w:fldCharType="end"/>
            </w:r>
          </w:ins>
        </w:p>
        <w:p w14:paraId="6ACAB8FC" w14:textId="2CF4D6CF" w:rsidR="004E440B" w:rsidRDefault="004E440B">
          <w:pPr>
            <w:pStyle w:val="11"/>
            <w:rPr>
              <w:ins w:id="172" w:author="KUNII Suguru" w:date="2017-10-27T16:33:00Z"/>
              <w:rFonts w:asciiTheme="minorHAnsi" w:eastAsiaTheme="minorEastAsia" w:hAnsiTheme="minorHAnsi"/>
              <w:noProof/>
              <w:kern w:val="2"/>
              <w:sz w:val="21"/>
            </w:rPr>
          </w:pPr>
          <w:ins w:id="173" w:author="KUNII Suguru" w:date="2017-10-27T16:33:00Z">
            <w:r w:rsidRPr="00F4279B">
              <w:rPr>
                <w:rStyle w:val="ab"/>
                <w:noProof/>
              </w:rPr>
              <w:fldChar w:fldCharType="begin"/>
            </w:r>
            <w:r w:rsidRPr="00F4279B">
              <w:rPr>
                <w:rStyle w:val="ab"/>
                <w:noProof/>
              </w:rPr>
              <w:instrText xml:space="preserve"> </w:instrText>
            </w:r>
            <w:r>
              <w:rPr>
                <w:noProof/>
              </w:rPr>
              <w:instrText>HYPERLINK \l "_Toc496885391"</w:instrText>
            </w:r>
            <w:r w:rsidRPr="00F4279B">
              <w:rPr>
                <w:rStyle w:val="ab"/>
                <w:noProof/>
              </w:rPr>
              <w:instrText xml:space="preserve"> </w:instrText>
            </w:r>
            <w:r w:rsidRPr="00F4279B">
              <w:rPr>
                <w:rStyle w:val="ab"/>
                <w:noProof/>
              </w:rPr>
              <w:fldChar w:fldCharType="separate"/>
            </w:r>
            <w:r w:rsidRPr="00F4279B">
              <w:rPr>
                <w:rStyle w:val="ab"/>
                <w:rFonts w:ascii="メイリオ" w:hAnsi="メイリオ" w:cs="メイリオ"/>
                <w:noProof/>
              </w:rPr>
              <w:t>9</w:t>
            </w:r>
            <w:r>
              <w:rPr>
                <w:rFonts w:asciiTheme="minorHAnsi" w:eastAsiaTheme="minorEastAsia" w:hAnsiTheme="minorHAnsi"/>
                <w:noProof/>
                <w:kern w:val="2"/>
                <w:sz w:val="21"/>
              </w:rPr>
              <w:tab/>
            </w:r>
            <w:r w:rsidRPr="00F4279B">
              <w:rPr>
                <w:rStyle w:val="ab"/>
                <w:noProof/>
              </w:rPr>
              <w:t>【Appendix】Office 展開ツールと設定ファイルを利用した展開</w:t>
            </w:r>
            <w:r>
              <w:rPr>
                <w:noProof/>
                <w:webHidden/>
              </w:rPr>
              <w:tab/>
            </w:r>
            <w:r>
              <w:rPr>
                <w:noProof/>
                <w:webHidden/>
              </w:rPr>
              <w:fldChar w:fldCharType="begin"/>
            </w:r>
            <w:r>
              <w:rPr>
                <w:noProof/>
                <w:webHidden/>
              </w:rPr>
              <w:instrText xml:space="preserve"> PAGEREF _Toc496885391 \h </w:instrText>
            </w:r>
          </w:ins>
          <w:r>
            <w:rPr>
              <w:noProof/>
              <w:webHidden/>
            </w:rPr>
          </w:r>
          <w:r>
            <w:rPr>
              <w:noProof/>
              <w:webHidden/>
            </w:rPr>
            <w:fldChar w:fldCharType="separate"/>
          </w:r>
          <w:ins w:id="174" w:author="Akira Sugiyama [2]" w:date="2017-11-08T18:42:00Z">
            <w:r w:rsidR="00933647">
              <w:rPr>
                <w:noProof/>
                <w:webHidden/>
              </w:rPr>
              <w:t>81</w:t>
            </w:r>
          </w:ins>
          <w:ins w:id="175" w:author="KUNII Suguru" w:date="2017-10-30T10:55:00Z">
            <w:del w:id="176" w:author="Akira Sugiyama [2]" w:date="2017-11-08T18:42:00Z">
              <w:r w:rsidR="004A64D1" w:rsidDel="00933647">
                <w:rPr>
                  <w:noProof/>
                  <w:webHidden/>
                </w:rPr>
                <w:delText>82</w:delText>
              </w:r>
            </w:del>
          </w:ins>
          <w:ins w:id="177" w:author="KUNII Suguru" w:date="2017-10-27T16:33:00Z">
            <w:r>
              <w:rPr>
                <w:noProof/>
                <w:webHidden/>
              </w:rPr>
              <w:fldChar w:fldCharType="end"/>
            </w:r>
            <w:r w:rsidRPr="00F4279B">
              <w:rPr>
                <w:rStyle w:val="ab"/>
                <w:noProof/>
              </w:rPr>
              <w:fldChar w:fldCharType="end"/>
            </w:r>
          </w:ins>
        </w:p>
        <w:p w14:paraId="7E279CDF" w14:textId="30E8AD22" w:rsidR="004E440B" w:rsidRDefault="004E440B">
          <w:pPr>
            <w:pStyle w:val="21"/>
            <w:tabs>
              <w:tab w:val="left" w:pos="840"/>
              <w:tab w:val="right" w:leader="dot" w:pos="8068"/>
            </w:tabs>
            <w:rPr>
              <w:ins w:id="178" w:author="KUNII Suguru" w:date="2017-10-27T16:33:00Z"/>
              <w:rFonts w:asciiTheme="minorHAnsi" w:eastAsiaTheme="minorEastAsia" w:hAnsiTheme="minorHAnsi"/>
              <w:noProof/>
              <w:kern w:val="2"/>
              <w:sz w:val="21"/>
            </w:rPr>
          </w:pPr>
          <w:ins w:id="179" w:author="KUNII Suguru" w:date="2017-10-27T16:33:00Z">
            <w:r w:rsidRPr="00F4279B">
              <w:rPr>
                <w:rStyle w:val="ab"/>
                <w:noProof/>
              </w:rPr>
              <w:fldChar w:fldCharType="begin"/>
            </w:r>
            <w:r w:rsidRPr="00F4279B">
              <w:rPr>
                <w:rStyle w:val="ab"/>
                <w:noProof/>
              </w:rPr>
              <w:instrText xml:space="preserve"> </w:instrText>
            </w:r>
            <w:r>
              <w:rPr>
                <w:noProof/>
              </w:rPr>
              <w:instrText>HYPERLINK \l "_Toc496885392"</w:instrText>
            </w:r>
            <w:r w:rsidRPr="00F4279B">
              <w:rPr>
                <w:rStyle w:val="ab"/>
                <w:noProof/>
              </w:rPr>
              <w:instrText xml:space="preserve"> </w:instrText>
            </w:r>
            <w:r w:rsidRPr="00F4279B">
              <w:rPr>
                <w:rStyle w:val="ab"/>
                <w:noProof/>
              </w:rPr>
              <w:fldChar w:fldCharType="separate"/>
            </w:r>
            <w:r w:rsidRPr="00F4279B">
              <w:rPr>
                <w:rStyle w:val="ab"/>
                <w:rFonts w:ascii="メイリオ" w:hAnsi="メイリオ"/>
                <w:noProof/>
              </w:rPr>
              <w:t>9.1</w:t>
            </w:r>
            <w:r>
              <w:rPr>
                <w:rFonts w:asciiTheme="minorHAnsi" w:eastAsiaTheme="minorEastAsia" w:hAnsiTheme="minorHAnsi"/>
                <w:noProof/>
                <w:kern w:val="2"/>
                <w:sz w:val="21"/>
              </w:rPr>
              <w:tab/>
            </w:r>
            <w:r w:rsidRPr="00F4279B">
              <w:rPr>
                <w:rStyle w:val="ab"/>
                <w:noProof/>
              </w:rPr>
              <w:t>Office 展開ツールの入手</w:t>
            </w:r>
            <w:r>
              <w:rPr>
                <w:noProof/>
                <w:webHidden/>
              </w:rPr>
              <w:tab/>
            </w:r>
            <w:r>
              <w:rPr>
                <w:noProof/>
                <w:webHidden/>
              </w:rPr>
              <w:fldChar w:fldCharType="begin"/>
            </w:r>
            <w:r>
              <w:rPr>
                <w:noProof/>
                <w:webHidden/>
              </w:rPr>
              <w:instrText xml:space="preserve"> PAGEREF _Toc496885392 \h </w:instrText>
            </w:r>
          </w:ins>
          <w:r>
            <w:rPr>
              <w:noProof/>
              <w:webHidden/>
            </w:rPr>
          </w:r>
          <w:r>
            <w:rPr>
              <w:noProof/>
              <w:webHidden/>
            </w:rPr>
            <w:fldChar w:fldCharType="separate"/>
          </w:r>
          <w:ins w:id="180" w:author="Akira Sugiyama [2]" w:date="2017-11-08T18:42:00Z">
            <w:r w:rsidR="00933647">
              <w:rPr>
                <w:noProof/>
                <w:webHidden/>
              </w:rPr>
              <w:t>82</w:t>
            </w:r>
          </w:ins>
          <w:ins w:id="181" w:author="KUNII Suguru" w:date="2017-10-30T10:55:00Z">
            <w:del w:id="182" w:author="Akira Sugiyama [2]" w:date="2017-11-08T18:42:00Z">
              <w:r w:rsidR="004A64D1" w:rsidDel="00933647">
                <w:rPr>
                  <w:noProof/>
                  <w:webHidden/>
                </w:rPr>
                <w:delText>83</w:delText>
              </w:r>
            </w:del>
          </w:ins>
          <w:ins w:id="183" w:author="KUNII Suguru" w:date="2017-10-27T16:33:00Z">
            <w:r>
              <w:rPr>
                <w:noProof/>
                <w:webHidden/>
              </w:rPr>
              <w:fldChar w:fldCharType="end"/>
            </w:r>
            <w:r w:rsidRPr="00F4279B">
              <w:rPr>
                <w:rStyle w:val="ab"/>
                <w:noProof/>
              </w:rPr>
              <w:fldChar w:fldCharType="end"/>
            </w:r>
          </w:ins>
        </w:p>
        <w:p w14:paraId="50BA04A2" w14:textId="575BFD1B" w:rsidR="004E440B" w:rsidRDefault="004E440B">
          <w:pPr>
            <w:pStyle w:val="21"/>
            <w:tabs>
              <w:tab w:val="left" w:pos="840"/>
              <w:tab w:val="right" w:leader="dot" w:pos="8068"/>
            </w:tabs>
            <w:rPr>
              <w:ins w:id="184" w:author="KUNII Suguru" w:date="2017-10-27T16:33:00Z"/>
              <w:rFonts w:asciiTheme="minorHAnsi" w:eastAsiaTheme="minorEastAsia" w:hAnsiTheme="minorHAnsi"/>
              <w:noProof/>
              <w:kern w:val="2"/>
              <w:sz w:val="21"/>
            </w:rPr>
          </w:pPr>
          <w:ins w:id="185" w:author="KUNII Suguru" w:date="2017-10-27T16:33:00Z">
            <w:r w:rsidRPr="00F4279B">
              <w:rPr>
                <w:rStyle w:val="ab"/>
                <w:noProof/>
              </w:rPr>
              <w:fldChar w:fldCharType="begin"/>
            </w:r>
            <w:r w:rsidRPr="00F4279B">
              <w:rPr>
                <w:rStyle w:val="ab"/>
                <w:noProof/>
              </w:rPr>
              <w:instrText xml:space="preserve"> </w:instrText>
            </w:r>
            <w:r>
              <w:rPr>
                <w:noProof/>
              </w:rPr>
              <w:instrText>HYPERLINK \l "_Toc496885393"</w:instrText>
            </w:r>
            <w:r w:rsidRPr="00F4279B">
              <w:rPr>
                <w:rStyle w:val="ab"/>
                <w:noProof/>
              </w:rPr>
              <w:instrText xml:space="preserve"> </w:instrText>
            </w:r>
            <w:r w:rsidRPr="00F4279B">
              <w:rPr>
                <w:rStyle w:val="ab"/>
                <w:noProof/>
              </w:rPr>
              <w:fldChar w:fldCharType="separate"/>
            </w:r>
            <w:r w:rsidRPr="00F4279B">
              <w:rPr>
                <w:rStyle w:val="ab"/>
                <w:rFonts w:ascii="メイリオ" w:hAnsi="メイリオ"/>
                <w:noProof/>
              </w:rPr>
              <w:t>9.2</w:t>
            </w:r>
            <w:r>
              <w:rPr>
                <w:rFonts w:asciiTheme="minorHAnsi" w:eastAsiaTheme="minorEastAsia" w:hAnsiTheme="minorHAnsi"/>
                <w:noProof/>
                <w:kern w:val="2"/>
                <w:sz w:val="21"/>
              </w:rPr>
              <w:tab/>
            </w:r>
            <w:r w:rsidRPr="00F4279B">
              <w:rPr>
                <w:rStyle w:val="ab"/>
                <w:noProof/>
              </w:rPr>
              <w:t>Office 365 ProPlus ダウンロード用設定ファイルの作成</w:t>
            </w:r>
            <w:r>
              <w:rPr>
                <w:noProof/>
                <w:webHidden/>
              </w:rPr>
              <w:tab/>
            </w:r>
            <w:r>
              <w:rPr>
                <w:noProof/>
                <w:webHidden/>
              </w:rPr>
              <w:fldChar w:fldCharType="begin"/>
            </w:r>
            <w:r>
              <w:rPr>
                <w:noProof/>
                <w:webHidden/>
              </w:rPr>
              <w:instrText xml:space="preserve"> PAGEREF _Toc496885393 \h </w:instrText>
            </w:r>
          </w:ins>
          <w:r>
            <w:rPr>
              <w:noProof/>
              <w:webHidden/>
            </w:rPr>
          </w:r>
          <w:r>
            <w:rPr>
              <w:noProof/>
              <w:webHidden/>
            </w:rPr>
            <w:fldChar w:fldCharType="separate"/>
          </w:r>
          <w:ins w:id="186" w:author="Akira Sugiyama [2]" w:date="2017-11-08T18:42:00Z">
            <w:r w:rsidR="00933647">
              <w:rPr>
                <w:noProof/>
                <w:webHidden/>
              </w:rPr>
              <w:t>87</w:t>
            </w:r>
          </w:ins>
          <w:ins w:id="187" w:author="KUNII Suguru" w:date="2017-10-30T10:55:00Z">
            <w:del w:id="188" w:author="Akira Sugiyama [2]" w:date="2017-11-08T18:42:00Z">
              <w:r w:rsidR="004A64D1" w:rsidDel="00933647">
                <w:rPr>
                  <w:noProof/>
                  <w:webHidden/>
                </w:rPr>
                <w:delText>88</w:delText>
              </w:r>
            </w:del>
          </w:ins>
          <w:ins w:id="189" w:author="KUNII Suguru" w:date="2017-10-27T16:33:00Z">
            <w:r>
              <w:rPr>
                <w:noProof/>
                <w:webHidden/>
              </w:rPr>
              <w:fldChar w:fldCharType="end"/>
            </w:r>
            <w:r w:rsidRPr="00F4279B">
              <w:rPr>
                <w:rStyle w:val="ab"/>
                <w:noProof/>
              </w:rPr>
              <w:fldChar w:fldCharType="end"/>
            </w:r>
          </w:ins>
        </w:p>
        <w:p w14:paraId="0B508ACE" w14:textId="3A5CF908" w:rsidR="004E440B" w:rsidRDefault="004E440B">
          <w:pPr>
            <w:pStyle w:val="21"/>
            <w:tabs>
              <w:tab w:val="left" w:pos="840"/>
              <w:tab w:val="right" w:leader="dot" w:pos="8068"/>
            </w:tabs>
            <w:rPr>
              <w:ins w:id="190" w:author="KUNII Suguru" w:date="2017-10-27T16:33:00Z"/>
              <w:rFonts w:asciiTheme="minorHAnsi" w:eastAsiaTheme="minorEastAsia" w:hAnsiTheme="minorHAnsi"/>
              <w:noProof/>
              <w:kern w:val="2"/>
              <w:sz w:val="21"/>
            </w:rPr>
          </w:pPr>
          <w:ins w:id="191" w:author="KUNII Suguru" w:date="2017-10-27T16:33:00Z">
            <w:r w:rsidRPr="00F4279B">
              <w:rPr>
                <w:rStyle w:val="ab"/>
                <w:noProof/>
              </w:rPr>
              <w:fldChar w:fldCharType="begin"/>
            </w:r>
            <w:r w:rsidRPr="00F4279B">
              <w:rPr>
                <w:rStyle w:val="ab"/>
                <w:noProof/>
              </w:rPr>
              <w:instrText xml:space="preserve"> </w:instrText>
            </w:r>
            <w:r>
              <w:rPr>
                <w:noProof/>
              </w:rPr>
              <w:instrText>HYPERLINK \l "_Toc496885394"</w:instrText>
            </w:r>
            <w:r w:rsidRPr="00F4279B">
              <w:rPr>
                <w:rStyle w:val="ab"/>
                <w:noProof/>
              </w:rPr>
              <w:instrText xml:space="preserve"> </w:instrText>
            </w:r>
            <w:r w:rsidRPr="00F4279B">
              <w:rPr>
                <w:rStyle w:val="ab"/>
                <w:noProof/>
              </w:rPr>
              <w:fldChar w:fldCharType="separate"/>
            </w:r>
            <w:r w:rsidRPr="00F4279B">
              <w:rPr>
                <w:rStyle w:val="ab"/>
                <w:rFonts w:ascii="メイリオ" w:hAnsi="メイリオ"/>
                <w:noProof/>
              </w:rPr>
              <w:t>9.3</w:t>
            </w:r>
            <w:r>
              <w:rPr>
                <w:rFonts w:asciiTheme="minorHAnsi" w:eastAsiaTheme="minorEastAsia" w:hAnsiTheme="minorHAnsi"/>
                <w:noProof/>
                <w:kern w:val="2"/>
                <w:sz w:val="21"/>
              </w:rPr>
              <w:tab/>
            </w:r>
            <w:r w:rsidRPr="00F4279B">
              <w:rPr>
                <w:rStyle w:val="ab"/>
                <w:noProof/>
              </w:rPr>
              <w:t>Office 365 ProPlus 展開用アプリケーションの作成</w:t>
            </w:r>
            <w:r>
              <w:rPr>
                <w:noProof/>
                <w:webHidden/>
              </w:rPr>
              <w:tab/>
            </w:r>
            <w:r>
              <w:rPr>
                <w:noProof/>
                <w:webHidden/>
              </w:rPr>
              <w:fldChar w:fldCharType="begin"/>
            </w:r>
            <w:r>
              <w:rPr>
                <w:noProof/>
                <w:webHidden/>
              </w:rPr>
              <w:instrText xml:space="preserve"> PAGEREF _Toc496885394 \h </w:instrText>
            </w:r>
          </w:ins>
          <w:r>
            <w:rPr>
              <w:noProof/>
              <w:webHidden/>
            </w:rPr>
          </w:r>
          <w:r>
            <w:rPr>
              <w:noProof/>
              <w:webHidden/>
            </w:rPr>
            <w:fldChar w:fldCharType="separate"/>
          </w:r>
          <w:ins w:id="192" w:author="Akira Sugiyama [2]" w:date="2017-11-08T18:42:00Z">
            <w:r w:rsidR="00933647">
              <w:rPr>
                <w:noProof/>
                <w:webHidden/>
              </w:rPr>
              <w:t>94</w:t>
            </w:r>
          </w:ins>
          <w:ins w:id="193" w:author="KUNII Suguru" w:date="2017-10-30T10:55:00Z">
            <w:del w:id="194" w:author="Akira Sugiyama [2]" w:date="2017-11-08T18:42:00Z">
              <w:r w:rsidR="004A64D1" w:rsidDel="00933647">
                <w:rPr>
                  <w:noProof/>
                  <w:webHidden/>
                </w:rPr>
                <w:delText>95</w:delText>
              </w:r>
            </w:del>
          </w:ins>
          <w:ins w:id="195" w:author="KUNII Suguru" w:date="2017-10-27T16:33:00Z">
            <w:r>
              <w:rPr>
                <w:noProof/>
                <w:webHidden/>
              </w:rPr>
              <w:fldChar w:fldCharType="end"/>
            </w:r>
            <w:r w:rsidRPr="00F4279B">
              <w:rPr>
                <w:rStyle w:val="ab"/>
                <w:noProof/>
              </w:rPr>
              <w:fldChar w:fldCharType="end"/>
            </w:r>
          </w:ins>
        </w:p>
        <w:p w14:paraId="2BE9AD0C" w14:textId="42DA8E51" w:rsidR="004E440B" w:rsidRDefault="004E440B">
          <w:pPr>
            <w:pStyle w:val="11"/>
            <w:rPr>
              <w:ins w:id="196" w:author="KUNII Suguru" w:date="2017-10-27T16:33:00Z"/>
              <w:rFonts w:asciiTheme="minorHAnsi" w:eastAsiaTheme="minorEastAsia" w:hAnsiTheme="minorHAnsi"/>
              <w:noProof/>
              <w:kern w:val="2"/>
              <w:sz w:val="21"/>
            </w:rPr>
          </w:pPr>
          <w:ins w:id="197" w:author="KUNII Suguru" w:date="2017-10-27T16:33:00Z">
            <w:r w:rsidRPr="00F4279B">
              <w:rPr>
                <w:rStyle w:val="ab"/>
                <w:noProof/>
              </w:rPr>
              <w:fldChar w:fldCharType="begin"/>
            </w:r>
            <w:r w:rsidRPr="00F4279B">
              <w:rPr>
                <w:rStyle w:val="ab"/>
                <w:noProof/>
              </w:rPr>
              <w:instrText xml:space="preserve"> </w:instrText>
            </w:r>
            <w:r>
              <w:rPr>
                <w:noProof/>
              </w:rPr>
              <w:instrText>HYPERLINK \l "_Toc496885395"</w:instrText>
            </w:r>
            <w:r w:rsidRPr="00F4279B">
              <w:rPr>
                <w:rStyle w:val="ab"/>
                <w:noProof/>
              </w:rPr>
              <w:instrText xml:space="preserve"> </w:instrText>
            </w:r>
            <w:r w:rsidRPr="00F4279B">
              <w:rPr>
                <w:rStyle w:val="ab"/>
                <w:noProof/>
              </w:rPr>
              <w:fldChar w:fldCharType="separate"/>
            </w:r>
            <w:r w:rsidRPr="00F4279B">
              <w:rPr>
                <w:rStyle w:val="ab"/>
                <w:rFonts w:ascii="メイリオ" w:hAnsi="メイリオ" w:cs="メイリオ"/>
                <w:noProof/>
              </w:rPr>
              <w:t>10</w:t>
            </w:r>
            <w:r>
              <w:rPr>
                <w:rFonts w:asciiTheme="minorHAnsi" w:eastAsiaTheme="minorEastAsia" w:hAnsiTheme="minorHAnsi"/>
                <w:noProof/>
                <w:kern w:val="2"/>
                <w:sz w:val="21"/>
              </w:rPr>
              <w:tab/>
            </w:r>
            <w:r w:rsidRPr="00F4279B">
              <w:rPr>
                <w:rStyle w:val="ab"/>
                <w:noProof/>
              </w:rPr>
              <w:t>【Appendix】PowerShell スクリプトを利用した展開</w:t>
            </w:r>
            <w:r>
              <w:rPr>
                <w:noProof/>
                <w:webHidden/>
              </w:rPr>
              <w:tab/>
            </w:r>
            <w:r>
              <w:rPr>
                <w:noProof/>
                <w:webHidden/>
              </w:rPr>
              <w:fldChar w:fldCharType="begin"/>
            </w:r>
            <w:r>
              <w:rPr>
                <w:noProof/>
                <w:webHidden/>
              </w:rPr>
              <w:instrText xml:space="preserve"> PAGEREF _Toc496885395 \h </w:instrText>
            </w:r>
          </w:ins>
          <w:r>
            <w:rPr>
              <w:noProof/>
              <w:webHidden/>
            </w:rPr>
          </w:r>
          <w:r>
            <w:rPr>
              <w:noProof/>
              <w:webHidden/>
            </w:rPr>
            <w:fldChar w:fldCharType="separate"/>
          </w:r>
          <w:ins w:id="198" w:author="Akira Sugiyama [2]" w:date="2017-11-08T18:42:00Z">
            <w:r w:rsidR="00933647">
              <w:rPr>
                <w:noProof/>
                <w:webHidden/>
              </w:rPr>
              <w:t>117</w:t>
            </w:r>
          </w:ins>
          <w:ins w:id="199" w:author="KUNII Suguru" w:date="2017-10-30T10:55:00Z">
            <w:del w:id="200" w:author="Akira Sugiyama [2]" w:date="2017-11-08T18:42:00Z">
              <w:r w:rsidR="004A64D1" w:rsidDel="00933647">
                <w:rPr>
                  <w:noProof/>
                  <w:webHidden/>
                </w:rPr>
                <w:delText>118</w:delText>
              </w:r>
            </w:del>
          </w:ins>
          <w:ins w:id="201" w:author="KUNII Suguru" w:date="2017-10-27T16:33:00Z">
            <w:r>
              <w:rPr>
                <w:noProof/>
                <w:webHidden/>
              </w:rPr>
              <w:fldChar w:fldCharType="end"/>
            </w:r>
            <w:r w:rsidRPr="00F4279B">
              <w:rPr>
                <w:rStyle w:val="ab"/>
                <w:noProof/>
              </w:rPr>
              <w:fldChar w:fldCharType="end"/>
            </w:r>
          </w:ins>
        </w:p>
        <w:p w14:paraId="3EA05F48" w14:textId="74535BEC" w:rsidR="004E440B" w:rsidRDefault="004E440B">
          <w:pPr>
            <w:pStyle w:val="32"/>
            <w:tabs>
              <w:tab w:val="left" w:pos="1260"/>
              <w:tab w:val="right" w:leader="dot" w:pos="8068"/>
            </w:tabs>
            <w:rPr>
              <w:ins w:id="202" w:author="KUNII Suguru" w:date="2017-10-27T16:33:00Z"/>
              <w:rFonts w:asciiTheme="minorHAnsi" w:eastAsiaTheme="minorEastAsia" w:hAnsiTheme="minorHAnsi"/>
              <w:noProof/>
            </w:rPr>
          </w:pPr>
          <w:ins w:id="203" w:author="KUNII Suguru" w:date="2017-10-27T16:33:00Z">
            <w:r w:rsidRPr="00F4279B">
              <w:rPr>
                <w:rStyle w:val="ab"/>
                <w:noProof/>
              </w:rPr>
              <w:fldChar w:fldCharType="begin"/>
            </w:r>
            <w:r w:rsidRPr="00F4279B">
              <w:rPr>
                <w:rStyle w:val="ab"/>
                <w:noProof/>
              </w:rPr>
              <w:instrText xml:space="preserve"> </w:instrText>
            </w:r>
            <w:r>
              <w:rPr>
                <w:noProof/>
              </w:rPr>
              <w:instrText>HYPERLINK \l "_Toc496885396"</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10.1.1</w:t>
            </w:r>
            <w:r>
              <w:rPr>
                <w:rFonts w:asciiTheme="minorHAnsi" w:eastAsiaTheme="minorEastAsia" w:hAnsiTheme="minorHAnsi"/>
                <w:noProof/>
              </w:rPr>
              <w:tab/>
            </w:r>
            <w:r w:rsidRPr="00F4279B">
              <w:rPr>
                <w:rStyle w:val="ab"/>
                <w:noProof/>
              </w:rPr>
              <w:t>PowerShell スクリプトのダウンロード</w:t>
            </w:r>
            <w:r>
              <w:rPr>
                <w:noProof/>
                <w:webHidden/>
              </w:rPr>
              <w:tab/>
            </w:r>
            <w:r>
              <w:rPr>
                <w:noProof/>
                <w:webHidden/>
              </w:rPr>
              <w:fldChar w:fldCharType="begin"/>
            </w:r>
            <w:r>
              <w:rPr>
                <w:noProof/>
                <w:webHidden/>
              </w:rPr>
              <w:instrText xml:space="preserve"> PAGEREF _Toc496885396 \h </w:instrText>
            </w:r>
          </w:ins>
          <w:r>
            <w:rPr>
              <w:noProof/>
              <w:webHidden/>
            </w:rPr>
          </w:r>
          <w:r>
            <w:rPr>
              <w:noProof/>
              <w:webHidden/>
            </w:rPr>
            <w:fldChar w:fldCharType="separate"/>
          </w:r>
          <w:ins w:id="204" w:author="Akira Sugiyama [2]" w:date="2017-11-08T18:42:00Z">
            <w:r w:rsidR="00933647">
              <w:rPr>
                <w:noProof/>
                <w:webHidden/>
              </w:rPr>
              <w:t>117</w:t>
            </w:r>
          </w:ins>
          <w:ins w:id="205" w:author="KUNII Suguru" w:date="2017-10-30T10:55:00Z">
            <w:del w:id="206" w:author="Akira Sugiyama [2]" w:date="2017-11-08T18:42:00Z">
              <w:r w:rsidR="004A64D1" w:rsidDel="00933647">
                <w:rPr>
                  <w:noProof/>
                  <w:webHidden/>
                </w:rPr>
                <w:delText>118</w:delText>
              </w:r>
            </w:del>
          </w:ins>
          <w:ins w:id="207" w:author="KUNII Suguru" w:date="2017-10-27T16:33:00Z">
            <w:r>
              <w:rPr>
                <w:noProof/>
                <w:webHidden/>
              </w:rPr>
              <w:fldChar w:fldCharType="end"/>
            </w:r>
            <w:r w:rsidRPr="00F4279B">
              <w:rPr>
                <w:rStyle w:val="ab"/>
                <w:noProof/>
              </w:rPr>
              <w:fldChar w:fldCharType="end"/>
            </w:r>
          </w:ins>
        </w:p>
        <w:p w14:paraId="2974104B" w14:textId="6D23D117" w:rsidR="004E440B" w:rsidRDefault="004E440B">
          <w:pPr>
            <w:pStyle w:val="32"/>
            <w:tabs>
              <w:tab w:val="left" w:pos="1260"/>
              <w:tab w:val="right" w:leader="dot" w:pos="8068"/>
            </w:tabs>
            <w:rPr>
              <w:ins w:id="208" w:author="KUNII Suguru" w:date="2017-10-27T16:33:00Z"/>
              <w:rFonts w:asciiTheme="minorHAnsi" w:eastAsiaTheme="minorEastAsia" w:hAnsiTheme="minorHAnsi"/>
              <w:noProof/>
            </w:rPr>
          </w:pPr>
          <w:ins w:id="209" w:author="KUNII Suguru" w:date="2017-10-27T16:33:00Z">
            <w:r w:rsidRPr="00F4279B">
              <w:rPr>
                <w:rStyle w:val="ab"/>
                <w:noProof/>
              </w:rPr>
              <w:fldChar w:fldCharType="begin"/>
            </w:r>
            <w:r w:rsidRPr="00F4279B">
              <w:rPr>
                <w:rStyle w:val="ab"/>
                <w:noProof/>
              </w:rPr>
              <w:instrText xml:space="preserve"> </w:instrText>
            </w:r>
            <w:r>
              <w:rPr>
                <w:noProof/>
              </w:rPr>
              <w:instrText>HYPERLINK \l "_Toc496885397"</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10.1.2</w:t>
            </w:r>
            <w:r>
              <w:rPr>
                <w:rFonts w:asciiTheme="minorHAnsi" w:eastAsiaTheme="minorEastAsia" w:hAnsiTheme="minorHAnsi"/>
                <w:noProof/>
              </w:rPr>
              <w:tab/>
            </w:r>
            <w:r w:rsidRPr="00F4279B">
              <w:rPr>
                <w:rStyle w:val="ab"/>
                <w:noProof/>
              </w:rPr>
              <w:t>Office 365 ProPlus コンテンツのダウンロード</w:t>
            </w:r>
            <w:r>
              <w:rPr>
                <w:noProof/>
                <w:webHidden/>
              </w:rPr>
              <w:tab/>
            </w:r>
            <w:r>
              <w:rPr>
                <w:noProof/>
                <w:webHidden/>
              </w:rPr>
              <w:fldChar w:fldCharType="begin"/>
            </w:r>
            <w:r>
              <w:rPr>
                <w:noProof/>
                <w:webHidden/>
              </w:rPr>
              <w:instrText xml:space="preserve"> PAGEREF _Toc496885397 \h </w:instrText>
            </w:r>
          </w:ins>
          <w:r>
            <w:rPr>
              <w:noProof/>
              <w:webHidden/>
            </w:rPr>
          </w:r>
          <w:r>
            <w:rPr>
              <w:noProof/>
              <w:webHidden/>
            </w:rPr>
            <w:fldChar w:fldCharType="separate"/>
          </w:r>
          <w:ins w:id="210" w:author="Akira Sugiyama [2]" w:date="2017-11-08T18:42:00Z">
            <w:r w:rsidR="00933647">
              <w:rPr>
                <w:noProof/>
                <w:webHidden/>
              </w:rPr>
              <w:t>120</w:t>
            </w:r>
          </w:ins>
          <w:ins w:id="211" w:author="KUNII Suguru" w:date="2017-10-30T10:55:00Z">
            <w:del w:id="212" w:author="Akira Sugiyama [2]" w:date="2017-11-08T18:42:00Z">
              <w:r w:rsidR="004A64D1" w:rsidDel="00933647">
                <w:rPr>
                  <w:noProof/>
                  <w:webHidden/>
                </w:rPr>
                <w:delText>121</w:delText>
              </w:r>
            </w:del>
          </w:ins>
          <w:ins w:id="213" w:author="KUNII Suguru" w:date="2017-10-27T16:33:00Z">
            <w:r>
              <w:rPr>
                <w:noProof/>
                <w:webHidden/>
              </w:rPr>
              <w:fldChar w:fldCharType="end"/>
            </w:r>
            <w:r w:rsidRPr="00F4279B">
              <w:rPr>
                <w:rStyle w:val="ab"/>
                <w:noProof/>
              </w:rPr>
              <w:fldChar w:fldCharType="end"/>
            </w:r>
          </w:ins>
        </w:p>
        <w:p w14:paraId="64A1DD7E" w14:textId="6E3DD31E" w:rsidR="004E440B" w:rsidRDefault="004E440B">
          <w:pPr>
            <w:pStyle w:val="32"/>
            <w:tabs>
              <w:tab w:val="left" w:pos="1260"/>
              <w:tab w:val="right" w:leader="dot" w:pos="8068"/>
            </w:tabs>
            <w:rPr>
              <w:ins w:id="214" w:author="KUNII Suguru" w:date="2017-10-27T16:33:00Z"/>
              <w:rFonts w:asciiTheme="minorHAnsi" w:eastAsiaTheme="minorEastAsia" w:hAnsiTheme="minorHAnsi"/>
              <w:noProof/>
            </w:rPr>
          </w:pPr>
          <w:ins w:id="215" w:author="KUNII Suguru" w:date="2017-10-27T16:33:00Z">
            <w:r w:rsidRPr="00F4279B">
              <w:rPr>
                <w:rStyle w:val="ab"/>
                <w:noProof/>
              </w:rPr>
              <w:lastRenderedPageBreak/>
              <w:fldChar w:fldCharType="begin"/>
            </w:r>
            <w:r w:rsidRPr="00F4279B">
              <w:rPr>
                <w:rStyle w:val="ab"/>
                <w:noProof/>
              </w:rPr>
              <w:instrText xml:space="preserve"> </w:instrText>
            </w:r>
            <w:r>
              <w:rPr>
                <w:noProof/>
              </w:rPr>
              <w:instrText>HYPERLINK \l "_Toc496885398"</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10.1.3</w:t>
            </w:r>
            <w:r>
              <w:rPr>
                <w:rFonts w:asciiTheme="minorHAnsi" w:eastAsiaTheme="minorEastAsia" w:hAnsiTheme="minorHAnsi"/>
                <w:noProof/>
              </w:rPr>
              <w:tab/>
            </w:r>
            <w:r w:rsidRPr="00F4279B">
              <w:rPr>
                <w:rStyle w:val="ab"/>
                <w:noProof/>
              </w:rPr>
              <w:t>PowerShellスクリプトを活用したパッケージの作成と展開</w:t>
            </w:r>
            <w:r>
              <w:rPr>
                <w:noProof/>
                <w:webHidden/>
              </w:rPr>
              <w:tab/>
            </w:r>
            <w:r>
              <w:rPr>
                <w:noProof/>
                <w:webHidden/>
              </w:rPr>
              <w:fldChar w:fldCharType="begin"/>
            </w:r>
            <w:r>
              <w:rPr>
                <w:noProof/>
                <w:webHidden/>
              </w:rPr>
              <w:instrText xml:space="preserve"> PAGEREF _Toc496885398 \h </w:instrText>
            </w:r>
          </w:ins>
          <w:r>
            <w:rPr>
              <w:noProof/>
              <w:webHidden/>
            </w:rPr>
          </w:r>
          <w:r>
            <w:rPr>
              <w:noProof/>
              <w:webHidden/>
            </w:rPr>
            <w:fldChar w:fldCharType="separate"/>
          </w:r>
          <w:ins w:id="216" w:author="Akira Sugiyama [2]" w:date="2017-11-08T18:42:00Z">
            <w:r w:rsidR="00933647">
              <w:rPr>
                <w:noProof/>
                <w:webHidden/>
              </w:rPr>
              <w:t>122</w:t>
            </w:r>
          </w:ins>
          <w:ins w:id="217" w:author="KUNII Suguru" w:date="2017-10-30T10:55:00Z">
            <w:del w:id="218" w:author="Akira Sugiyama [2]" w:date="2017-11-08T18:42:00Z">
              <w:r w:rsidR="004A64D1" w:rsidDel="00933647">
                <w:rPr>
                  <w:noProof/>
                  <w:webHidden/>
                </w:rPr>
                <w:delText>123</w:delText>
              </w:r>
            </w:del>
          </w:ins>
          <w:ins w:id="219" w:author="KUNII Suguru" w:date="2017-10-27T16:33:00Z">
            <w:r>
              <w:rPr>
                <w:noProof/>
                <w:webHidden/>
              </w:rPr>
              <w:fldChar w:fldCharType="end"/>
            </w:r>
            <w:r w:rsidRPr="00F4279B">
              <w:rPr>
                <w:rStyle w:val="ab"/>
                <w:noProof/>
              </w:rPr>
              <w:fldChar w:fldCharType="end"/>
            </w:r>
          </w:ins>
        </w:p>
        <w:p w14:paraId="30BB1938" w14:textId="25675582" w:rsidR="004E440B" w:rsidRDefault="004E440B">
          <w:pPr>
            <w:pStyle w:val="32"/>
            <w:tabs>
              <w:tab w:val="left" w:pos="1470"/>
              <w:tab w:val="right" w:leader="dot" w:pos="8068"/>
            </w:tabs>
            <w:rPr>
              <w:ins w:id="220" w:author="KUNII Suguru" w:date="2017-10-27T16:33:00Z"/>
              <w:rFonts w:asciiTheme="minorHAnsi" w:eastAsiaTheme="minorEastAsia" w:hAnsiTheme="minorHAnsi"/>
              <w:noProof/>
            </w:rPr>
          </w:pPr>
          <w:ins w:id="221" w:author="KUNII Suguru" w:date="2017-10-27T16:33:00Z">
            <w:r w:rsidRPr="00F4279B">
              <w:rPr>
                <w:rStyle w:val="ab"/>
                <w:noProof/>
              </w:rPr>
              <w:fldChar w:fldCharType="begin"/>
            </w:r>
            <w:r w:rsidRPr="00F4279B">
              <w:rPr>
                <w:rStyle w:val="ab"/>
                <w:noProof/>
              </w:rPr>
              <w:instrText xml:space="preserve"> </w:instrText>
            </w:r>
            <w:r>
              <w:rPr>
                <w:noProof/>
              </w:rPr>
              <w:instrText>HYPERLINK \l "_Toc496885399"</w:instrText>
            </w:r>
            <w:r w:rsidRPr="00F4279B">
              <w:rPr>
                <w:rStyle w:val="ab"/>
                <w:noProof/>
              </w:rPr>
              <w:instrText xml:space="preserve"> </w:instrText>
            </w:r>
            <w:r w:rsidRPr="00F4279B">
              <w:rPr>
                <w:rStyle w:val="ab"/>
                <w:noProof/>
              </w:rPr>
              <w:fldChar w:fldCharType="separate"/>
            </w:r>
            <w:r w:rsidRPr="00F4279B">
              <w:rPr>
                <w:rStyle w:val="ab"/>
                <w:rFonts w:ascii="Tahoma" w:hAnsi="Tahoma" w:cs="Tahoma"/>
                <w:noProof/>
              </w:rPr>
              <w:t>10.1.4</w:t>
            </w:r>
            <w:r>
              <w:rPr>
                <w:rFonts w:asciiTheme="minorHAnsi" w:eastAsiaTheme="minorEastAsia" w:hAnsiTheme="minorHAnsi"/>
                <w:noProof/>
              </w:rPr>
              <w:tab/>
            </w:r>
            <w:r w:rsidRPr="00F4279B">
              <w:rPr>
                <w:rStyle w:val="ab"/>
                <w:noProof/>
              </w:rPr>
              <w:t>ソフトウェア センターを利用した展開の実行</w:t>
            </w:r>
            <w:r>
              <w:rPr>
                <w:noProof/>
                <w:webHidden/>
              </w:rPr>
              <w:tab/>
            </w:r>
            <w:r>
              <w:rPr>
                <w:noProof/>
                <w:webHidden/>
              </w:rPr>
              <w:fldChar w:fldCharType="begin"/>
            </w:r>
            <w:r>
              <w:rPr>
                <w:noProof/>
                <w:webHidden/>
              </w:rPr>
              <w:instrText xml:space="preserve"> PAGEREF _Toc496885399 \h </w:instrText>
            </w:r>
          </w:ins>
          <w:r>
            <w:rPr>
              <w:noProof/>
              <w:webHidden/>
            </w:rPr>
          </w:r>
          <w:r>
            <w:rPr>
              <w:noProof/>
              <w:webHidden/>
            </w:rPr>
            <w:fldChar w:fldCharType="separate"/>
          </w:r>
          <w:ins w:id="222" w:author="Akira Sugiyama [2]" w:date="2017-11-08T18:42:00Z">
            <w:r w:rsidR="00933647">
              <w:rPr>
                <w:noProof/>
                <w:webHidden/>
              </w:rPr>
              <w:t>126</w:t>
            </w:r>
          </w:ins>
          <w:ins w:id="223" w:author="KUNII Suguru" w:date="2017-10-30T10:55:00Z">
            <w:del w:id="224" w:author="Akira Sugiyama [2]" w:date="2017-11-08T18:42:00Z">
              <w:r w:rsidR="004A64D1" w:rsidDel="00933647">
                <w:rPr>
                  <w:noProof/>
                  <w:webHidden/>
                </w:rPr>
                <w:delText>127</w:delText>
              </w:r>
            </w:del>
          </w:ins>
          <w:ins w:id="225" w:author="KUNII Suguru" w:date="2017-10-27T16:33:00Z">
            <w:r>
              <w:rPr>
                <w:noProof/>
                <w:webHidden/>
              </w:rPr>
              <w:fldChar w:fldCharType="end"/>
            </w:r>
            <w:r w:rsidRPr="00F4279B">
              <w:rPr>
                <w:rStyle w:val="ab"/>
                <w:noProof/>
              </w:rPr>
              <w:fldChar w:fldCharType="end"/>
            </w:r>
          </w:ins>
        </w:p>
        <w:p w14:paraId="738FFA50" w14:textId="7E8574E6" w:rsidR="00B02C01" w:rsidDel="008F7F33" w:rsidRDefault="00B02C01">
          <w:pPr>
            <w:pStyle w:val="11"/>
            <w:rPr>
              <w:del w:id="226" w:author="KUNII Suguru" w:date="2017-10-27T12:30:00Z"/>
              <w:rFonts w:asciiTheme="minorHAnsi" w:eastAsiaTheme="minorEastAsia" w:hAnsiTheme="minorHAnsi"/>
              <w:noProof/>
              <w:kern w:val="2"/>
              <w:sz w:val="21"/>
            </w:rPr>
          </w:pPr>
          <w:del w:id="227" w:author="KUNII Suguru" w:date="2017-10-27T12:30:00Z">
            <w:r w:rsidRPr="008F7F33" w:rsidDel="008F7F33">
              <w:rPr>
                <w:rPrChange w:id="228" w:author="KUNII Suguru" w:date="2017-10-27T12:30:00Z">
                  <w:rPr>
                    <w:rStyle w:val="ab"/>
                    <w:rFonts w:ascii="メイリオ" w:hAnsi="メイリオ" w:cs="メイリオ"/>
                    <w:noProof/>
                  </w:rPr>
                </w:rPrChange>
              </w:rPr>
              <w:delText>1</w:delText>
            </w:r>
            <w:r w:rsidDel="008F7F33">
              <w:rPr>
                <w:rFonts w:asciiTheme="minorHAnsi" w:eastAsiaTheme="minorEastAsia" w:hAnsiTheme="minorHAnsi"/>
                <w:noProof/>
                <w:kern w:val="2"/>
                <w:sz w:val="21"/>
              </w:rPr>
              <w:tab/>
            </w:r>
            <w:r w:rsidRPr="008F7F33" w:rsidDel="008F7F33">
              <w:rPr>
                <w:rFonts w:hint="eastAsia"/>
                <w:rPrChange w:id="229" w:author="KUNII Suguru" w:date="2017-10-27T12:30:00Z">
                  <w:rPr>
                    <w:rStyle w:val="ab"/>
                    <w:rFonts w:hint="eastAsia"/>
                    <w:noProof/>
                  </w:rPr>
                </w:rPrChange>
              </w:rPr>
              <w:delText>はじめに</w:delText>
            </w:r>
            <w:r w:rsidDel="008F7F33">
              <w:rPr>
                <w:noProof/>
                <w:webHidden/>
              </w:rPr>
              <w:tab/>
            </w:r>
            <w:r w:rsidR="001478ED" w:rsidDel="008F7F33">
              <w:rPr>
                <w:noProof/>
                <w:webHidden/>
              </w:rPr>
              <w:delText>5</w:delText>
            </w:r>
          </w:del>
        </w:p>
        <w:p w14:paraId="7582D33C" w14:textId="1F07714E" w:rsidR="00B02C01" w:rsidDel="008F7F33" w:rsidRDefault="00B02C01">
          <w:pPr>
            <w:pStyle w:val="11"/>
            <w:rPr>
              <w:del w:id="230" w:author="KUNII Suguru" w:date="2017-10-27T12:30:00Z"/>
              <w:rFonts w:asciiTheme="minorHAnsi" w:eastAsiaTheme="minorEastAsia" w:hAnsiTheme="minorHAnsi"/>
              <w:noProof/>
              <w:kern w:val="2"/>
              <w:sz w:val="21"/>
            </w:rPr>
          </w:pPr>
          <w:del w:id="231" w:author="KUNII Suguru" w:date="2017-10-27T12:30:00Z">
            <w:r w:rsidRPr="008F7F33" w:rsidDel="008F7F33">
              <w:rPr>
                <w:rPrChange w:id="232" w:author="KUNII Suguru" w:date="2017-10-27T12:30:00Z">
                  <w:rPr>
                    <w:rStyle w:val="ab"/>
                    <w:rFonts w:ascii="メイリオ" w:hAnsi="メイリオ" w:cs="メイリオ"/>
                    <w:noProof/>
                  </w:rPr>
                </w:rPrChange>
              </w:rPr>
              <w:delText>2</w:delText>
            </w:r>
            <w:r w:rsidDel="008F7F33">
              <w:rPr>
                <w:rFonts w:asciiTheme="minorHAnsi" w:eastAsiaTheme="minorEastAsia" w:hAnsiTheme="minorHAnsi"/>
                <w:noProof/>
                <w:kern w:val="2"/>
                <w:sz w:val="21"/>
              </w:rPr>
              <w:tab/>
            </w:r>
            <w:r w:rsidRPr="008F7F33" w:rsidDel="008F7F33">
              <w:rPr>
                <w:rPrChange w:id="233" w:author="KUNII Suguru" w:date="2017-10-27T12:30:00Z">
                  <w:rPr>
                    <w:rStyle w:val="ab"/>
                    <w:noProof/>
                  </w:rPr>
                </w:rPrChange>
              </w:rPr>
              <w:delText xml:space="preserve">SCCM </w:delText>
            </w:r>
            <w:r w:rsidRPr="008F7F33" w:rsidDel="008F7F33">
              <w:rPr>
                <w:rFonts w:hint="eastAsia"/>
                <w:rPrChange w:id="234" w:author="KUNII Suguru" w:date="2017-10-27T12:30:00Z">
                  <w:rPr>
                    <w:rStyle w:val="ab"/>
                    <w:rFonts w:hint="eastAsia"/>
                    <w:noProof/>
                  </w:rPr>
                </w:rPrChange>
              </w:rPr>
              <w:delText>による</w:delText>
            </w:r>
            <w:r w:rsidRPr="008F7F33" w:rsidDel="008F7F33">
              <w:rPr>
                <w:rPrChange w:id="235" w:author="KUNII Suguru" w:date="2017-10-27T12:30:00Z">
                  <w:rPr>
                    <w:rStyle w:val="ab"/>
                    <w:noProof/>
                  </w:rPr>
                </w:rPrChange>
              </w:rPr>
              <w:delText xml:space="preserve"> Office 365 ProPlus </w:delText>
            </w:r>
            <w:r w:rsidRPr="008F7F33" w:rsidDel="008F7F33">
              <w:rPr>
                <w:rFonts w:hint="eastAsia"/>
                <w:rPrChange w:id="236" w:author="KUNII Suguru" w:date="2017-10-27T12:30:00Z">
                  <w:rPr>
                    <w:rStyle w:val="ab"/>
                    <w:rFonts w:hint="eastAsia"/>
                    <w:noProof/>
                  </w:rPr>
                </w:rPrChange>
              </w:rPr>
              <w:delText>の展開・運用管理</w:delText>
            </w:r>
            <w:r w:rsidDel="008F7F33">
              <w:rPr>
                <w:noProof/>
                <w:webHidden/>
              </w:rPr>
              <w:tab/>
            </w:r>
            <w:r w:rsidR="001478ED" w:rsidDel="008F7F33">
              <w:rPr>
                <w:noProof/>
                <w:webHidden/>
              </w:rPr>
              <w:delText>7</w:delText>
            </w:r>
          </w:del>
        </w:p>
        <w:p w14:paraId="36EE8E86" w14:textId="57984D7F" w:rsidR="00B02C01" w:rsidDel="008F7F33" w:rsidRDefault="00B02C01">
          <w:pPr>
            <w:pStyle w:val="21"/>
            <w:tabs>
              <w:tab w:val="left" w:pos="840"/>
              <w:tab w:val="right" w:leader="dot" w:pos="8068"/>
            </w:tabs>
            <w:rPr>
              <w:del w:id="237" w:author="KUNII Suguru" w:date="2017-10-27T12:30:00Z"/>
              <w:rFonts w:asciiTheme="minorHAnsi" w:eastAsiaTheme="minorEastAsia" w:hAnsiTheme="minorHAnsi"/>
              <w:noProof/>
              <w:kern w:val="2"/>
              <w:sz w:val="21"/>
            </w:rPr>
          </w:pPr>
          <w:del w:id="238" w:author="KUNII Suguru" w:date="2017-10-27T12:30:00Z">
            <w:r w:rsidRPr="008F7F33" w:rsidDel="008F7F33">
              <w:rPr>
                <w:rPrChange w:id="239" w:author="KUNII Suguru" w:date="2017-10-27T12:30:00Z">
                  <w:rPr>
                    <w:rStyle w:val="ab"/>
                    <w:rFonts w:ascii="メイリオ" w:hAnsi="メイリオ"/>
                    <w:noProof/>
                  </w:rPr>
                </w:rPrChange>
              </w:rPr>
              <w:delText>2.1</w:delText>
            </w:r>
            <w:r w:rsidDel="008F7F33">
              <w:rPr>
                <w:rFonts w:asciiTheme="minorHAnsi" w:eastAsiaTheme="minorEastAsia" w:hAnsiTheme="minorHAnsi"/>
                <w:noProof/>
                <w:kern w:val="2"/>
                <w:sz w:val="21"/>
              </w:rPr>
              <w:tab/>
            </w:r>
            <w:r w:rsidRPr="008F7F33" w:rsidDel="008F7F33">
              <w:rPr>
                <w:rPrChange w:id="240" w:author="KUNII Suguru" w:date="2017-10-27T12:30:00Z">
                  <w:rPr>
                    <w:rStyle w:val="ab"/>
                    <w:noProof/>
                  </w:rPr>
                </w:rPrChange>
              </w:rPr>
              <w:delText xml:space="preserve">Office 365 ProPlus </w:delText>
            </w:r>
            <w:r w:rsidRPr="008F7F33" w:rsidDel="008F7F33">
              <w:rPr>
                <w:rFonts w:hint="eastAsia"/>
                <w:rPrChange w:id="241" w:author="KUNII Suguru" w:date="2017-10-27T12:30:00Z">
                  <w:rPr>
                    <w:rStyle w:val="ab"/>
                    <w:rFonts w:hint="eastAsia"/>
                    <w:noProof/>
                  </w:rPr>
                </w:rPrChange>
              </w:rPr>
              <w:delText>の展開概要</w:delText>
            </w:r>
            <w:r w:rsidDel="008F7F33">
              <w:rPr>
                <w:noProof/>
                <w:webHidden/>
              </w:rPr>
              <w:tab/>
            </w:r>
            <w:r w:rsidR="001478ED" w:rsidDel="008F7F33">
              <w:rPr>
                <w:noProof/>
                <w:webHidden/>
              </w:rPr>
              <w:delText>7</w:delText>
            </w:r>
          </w:del>
        </w:p>
        <w:p w14:paraId="78DE698B" w14:textId="3530FFFD" w:rsidR="00B02C01" w:rsidDel="008F7F33" w:rsidRDefault="00B02C01">
          <w:pPr>
            <w:pStyle w:val="21"/>
            <w:tabs>
              <w:tab w:val="left" w:pos="840"/>
              <w:tab w:val="right" w:leader="dot" w:pos="8068"/>
            </w:tabs>
            <w:rPr>
              <w:del w:id="242" w:author="KUNII Suguru" w:date="2017-10-27T12:30:00Z"/>
              <w:rFonts w:asciiTheme="minorHAnsi" w:eastAsiaTheme="minorEastAsia" w:hAnsiTheme="minorHAnsi"/>
              <w:noProof/>
              <w:kern w:val="2"/>
              <w:sz w:val="21"/>
            </w:rPr>
          </w:pPr>
          <w:del w:id="243" w:author="KUNII Suguru" w:date="2017-10-27T12:30:00Z">
            <w:r w:rsidRPr="008F7F33" w:rsidDel="008F7F33">
              <w:rPr>
                <w:rPrChange w:id="244" w:author="KUNII Suguru" w:date="2017-10-27T12:30:00Z">
                  <w:rPr>
                    <w:rStyle w:val="ab"/>
                    <w:rFonts w:ascii="メイリオ" w:hAnsi="メイリオ"/>
                    <w:noProof/>
                  </w:rPr>
                </w:rPrChange>
              </w:rPr>
              <w:delText>2.2</w:delText>
            </w:r>
            <w:r w:rsidDel="008F7F33">
              <w:rPr>
                <w:rFonts w:asciiTheme="minorHAnsi" w:eastAsiaTheme="minorEastAsia" w:hAnsiTheme="minorHAnsi"/>
                <w:noProof/>
                <w:kern w:val="2"/>
                <w:sz w:val="21"/>
              </w:rPr>
              <w:tab/>
            </w:r>
            <w:r w:rsidRPr="008F7F33" w:rsidDel="008F7F33">
              <w:rPr>
                <w:rPrChange w:id="245" w:author="KUNII Suguru" w:date="2017-10-27T12:30:00Z">
                  <w:rPr>
                    <w:rStyle w:val="ab"/>
                    <w:noProof/>
                  </w:rPr>
                </w:rPrChange>
              </w:rPr>
              <w:delText xml:space="preserve">Office 365 ProPlus </w:delText>
            </w:r>
            <w:r w:rsidRPr="008F7F33" w:rsidDel="008F7F33">
              <w:rPr>
                <w:rFonts w:hint="eastAsia"/>
                <w:rPrChange w:id="246" w:author="KUNII Suguru" w:date="2017-10-27T12:30:00Z">
                  <w:rPr>
                    <w:rStyle w:val="ab"/>
                    <w:rFonts w:hint="eastAsia"/>
                    <w:noProof/>
                  </w:rPr>
                </w:rPrChange>
              </w:rPr>
              <w:delText>の更新プログラム管理概要</w:delText>
            </w:r>
            <w:r w:rsidDel="008F7F33">
              <w:rPr>
                <w:noProof/>
                <w:webHidden/>
              </w:rPr>
              <w:tab/>
            </w:r>
            <w:r w:rsidR="001478ED" w:rsidDel="008F7F33">
              <w:rPr>
                <w:noProof/>
                <w:webHidden/>
              </w:rPr>
              <w:delText>8</w:delText>
            </w:r>
          </w:del>
        </w:p>
        <w:p w14:paraId="0783E28D" w14:textId="2A3DC126" w:rsidR="00B02C01" w:rsidDel="008F7F33" w:rsidRDefault="00B02C01">
          <w:pPr>
            <w:pStyle w:val="32"/>
            <w:tabs>
              <w:tab w:val="left" w:pos="1260"/>
              <w:tab w:val="right" w:leader="dot" w:pos="8068"/>
            </w:tabs>
            <w:rPr>
              <w:del w:id="247" w:author="KUNII Suguru" w:date="2017-10-27T12:30:00Z"/>
              <w:rFonts w:asciiTheme="minorHAnsi" w:eastAsiaTheme="minorEastAsia" w:hAnsiTheme="minorHAnsi"/>
              <w:noProof/>
            </w:rPr>
          </w:pPr>
          <w:del w:id="248" w:author="KUNII Suguru" w:date="2017-10-27T12:30:00Z">
            <w:r w:rsidRPr="008F7F33" w:rsidDel="008F7F33">
              <w:rPr>
                <w:rPrChange w:id="249" w:author="KUNII Suguru" w:date="2017-10-27T12:30:00Z">
                  <w:rPr>
                    <w:rStyle w:val="ab"/>
                    <w:rFonts w:ascii="Tahoma" w:hAnsi="Tahoma" w:cs="Tahoma"/>
                    <w:noProof/>
                  </w:rPr>
                </w:rPrChange>
              </w:rPr>
              <w:delText>2.2.1</w:delText>
            </w:r>
            <w:r w:rsidDel="008F7F33">
              <w:rPr>
                <w:rFonts w:asciiTheme="minorHAnsi" w:eastAsiaTheme="minorEastAsia" w:hAnsiTheme="minorHAnsi"/>
                <w:noProof/>
              </w:rPr>
              <w:tab/>
            </w:r>
            <w:r w:rsidRPr="008F7F33" w:rsidDel="008F7F33">
              <w:rPr>
                <w:rPrChange w:id="250" w:author="KUNII Suguru" w:date="2017-10-27T12:30:00Z">
                  <w:rPr>
                    <w:rStyle w:val="ab"/>
                    <w:noProof/>
                  </w:rPr>
                </w:rPrChange>
              </w:rPr>
              <w:delText xml:space="preserve">Office 365 ProPlus </w:delText>
            </w:r>
            <w:r w:rsidRPr="008F7F33" w:rsidDel="008F7F33">
              <w:rPr>
                <w:rFonts w:hint="eastAsia"/>
                <w:rPrChange w:id="251" w:author="KUNII Suguru" w:date="2017-10-27T12:30:00Z">
                  <w:rPr>
                    <w:rStyle w:val="ab"/>
                    <w:rFonts w:hint="eastAsia"/>
                    <w:noProof/>
                  </w:rPr>
                </w:rPrChange>
              </w:rPr>
              <w:delText>更新プログラム</w:delText>
            </w:r>
            <w:r w:rsidRPr="008F7F33" w:rsidDel="008F7F33">
              <w:rPr>
                <w:rPrChange w:id="252" w:author="KUNII Suguru" w:date="2017-10-27T12:30:00Z">
                  <w:rPr>
                    <w:rStyle w:val="ab"/>
                    <w:noProof/>
                  </w:rPr>
                </w:rPrChange>
              </w:rPr>
              <w:delText xml:space="preserve"> </w:delText>
            </w:r>
            <w:r w:rsidRPr="008F7F33" w:rsidDel="008F7F33">
              <w:rPr>
                <w:rFonts w:hint="eastAsia"/>
                <w:rPrChange w:id="253" w:author="KUNII Suguru" w:date="2017-10-27T12:30:00Z">
                  <w:rPr>
                    <w:rStyle w:val="ab"/>
                    <w:rFonts w:hint="eastAsia"/>
                    <w:noProof/>
                  </w:rPr>
                </w:rPrChange>
              </w:rPr>
              <w:delText>チャネルについて</w:delText>
            </w:r>
            <w:r w:rsidDel="008F7F33">
              <w:rPr>
                <w:noProof/>
                <w:webHidden/>
              </w:rPr>
              <w:tab/>
            </w:r>
            <w:r w:rsidR="001478ED" w:rsidDel="008F7F33">
              <w:rPr>
                <w:noProof/>
                <w:webHidden/>
              </w:rPr>
              <w:delText>8</w:delText>
            </w:r>
          </w:del>
        </w:p>
        <w:p w14:paraId="6996E1CF" w14:textId="149E8625" w:rsidR="00B02C01" w:rsidDel="008F7F33" w:rsidRDefault="00B02C01">
          <w:pPr>
            <w:pStyle w:val="32"/>
            <w:tabs>
              <w:tab w:val="left" w:pos="1260"/>
              <w:tab w:val="right" w:leader="dot" w:pos="8068"/>
            </w:tabs>
            <w:rPr>
              <w:del w:id="254" w:author="KUNII Suguru" w:date="2017-10-27T12:30:00Z"/>
              <w:rFonts w:asciiTheme="minorHAnsi" w:eastAsiaTheme="minorEastAsia" w:hAnsiTheme="minorHAnsi"/>
              <w:noProof/>
            </w:rPr>
          </w:pPr>
          <w:del w:id="255" w:author="KUNII Suguru" w:date="2017-10-27T12:30:00Z">
            <w:r w:rsidRPr="008F7F33" w:rsidDel="008F7F33">
              <w:rPr>
                <w:rPrChange w:id="256" w:author="KUNII Suguru" w:date="2017-10-27T12:30:00Z">
                  <w:rPr>
                    <w:rStyle w:val="ab"/>
                    <w:rFonts w:ascii="Tahoma" w:hAnsi="Tahoma" w:cs="Tahoma"/>
                    <w:noProof/>
                  </w:rPr>
                </w:rPrChange>
              </w:rPr>
              <w:delText>2.2.2</w:delText>
            </w:r>
            <w:r w:rsidDel="008F7F33">
              <w:rPr>
                <w:rFonts w:asciiTheme="minorHAnsi" w:eastAsiaTheme="minorEastAsia" w:hAnsiTheme="minorHAnsi"/>
                <w:noProof/>
              </w:rPr>
              <w:tab/>
            </w:r>
            <w:r w:rsidRPr="008F7F33" w:rsidDel="008F7F33">
              <w:rPr>
                <w:rPrChange w:id="257" w:author="KUNII Suguru" w:date="2017-10-27T12:30:00Z">
                  <w:rPr>
                    <w:rStyle w:val="ab"/>
                    <w:noProof/>
                  </w:rPr>
                </w:rPrChange>
              </w:rPr>
              <w:delText xml:space="preserve">Office 365 ProPlus </w:delText>
            </w:r>
            <w:r w:rsidRPr="008F7F33" w:rsidDel="008F7F33">
              <w:rPr>
                <w:rFonts w:hint="eastAsia"/>
                <w:rPrChange w:id="258" w:author="KUNII Suguru" w:date="2017-10-27T12:30:00Z">
                  <w:rPr>
                    <w:rStyle w:val="ab"/>
                    <w:rFonts w:hint="eastAsia"/>
                    <w:noProof/>
                  </w:rPr>
                </w:rPrChange>
              </w:rPr>
              <w:delText>更新プログラムの展開</w:delText>
            </w:r>
            <w:r w:rsidDel="008F7F33">
              <w:rPr>
                <w:noProof/>
                <w:webHidden/>
              </w:rPr>
              <w:tab/>
            </w:r>
            <w:r w:rsidR="001478ED" w:rsidDel="008F7F33">
              <w:rPr>
                <w:noProof/>
                <w:webHidden/>
              </w:rPr>
              <w:delText>10</w:delText>
            </w:r>
          </w:del>
        </w:p>
        <w:p w14:paraId="5C61B0F1" w14:textId="62687796" w:rsidR="00B02C01" w:rsidDel="008F7F33" w:rsidRDefault="00B02C01">
          <w:pPr>
            <w:pStyle w:val="32"/>
            <w:tabs>
              <w:tab w:val="left" w:pos="1260"/>
              <w:tab w:val="right" w:leader="dot" w:pos="8068"/>
            </w:tabs>
            <w:rPr>
              <w:del w:id="259" w:author="KUNII Suguru" w:date="2017-10-27T12:30:00Z"/>
              <w:rFonts w:asciiTheme="minorHAnsi" w:eastAsiaTheme="minorEastAsia" w:hAnsiTheme="minorHAnsi"/>
              <w:noProof/>
            </w:rPr>
          </w:pPr>
          <w:del w:id="260" w:author="KUNII Suguru" w:date="2017-10-27T12:30:00Z">
            <w:r w:rsidRPr="008F7F33" w:rsidDel="008F7F33">
              <w:rPr>
                <w:rPrChange w:id="261" w:author="KUNII Suguru" w:date="2017-10-27T12:30:00Z">
                  <w:rPr>
                    <w:rStyle w:val="ab"/>
                    <w:rFonts w:ascii="Tahoma" w:hAnsi="Tahoma" w:cs="Tahoma"/>
                    <w:noProof/>
                  </w:rPr>
                </w:rPrChange>
              </w:rPr>
              <w:delText>2.2.3</w:delText>
            </w:r>
            <w:r w:rsidDel="008F7F33">
              <w:rPr>
                <w:rFonts w:asciiTheme="minorHAnsi" w:eastAsiaTheme="minorEastAsia" w:hAnsiTheme="minorHAnsi"/>
                <w:noProof/>
              </w:rPr>
              <w:tab/>
            </w:r>
            <w:r w:rsidRPr="008F7F33" w:rsidDel="008F7F33">
              <w:rPr>
                <w:rFonts w:hint="eastAsia"/>
                <w:rPrChange w:id="262" w:author="KUNII Suguru" w:date="2017-10-27T12:30:00Z">
                  <w:rPr>
                    <w:rStyle w:val="ab"/>
                    <w:rFonts w:hint="eastAsia"/>
                    <w:noProof/>
                  </w:rPr>
                </w:rPrChange>
              </w:rPr>
              <w:delText>高速インストール</w:delText>
            </w:r>
            <w:r w:rsidRPr="008F7F33" w:rsidDel="008F7F33">
              <w:rPr>
                <w:rPrChange w:id="263" w:author="KUNII Suguru" w:date="2017-10-27T12:30:00Z">
                  <w:rPr>
                    <w:rStyle w:val="ab"/>
                    <w:noProof/>
                  </w:rPr>
                </w:rPrChange>
              </w:rPr>
              <w:delText xml:space="preserve"> </w:delText>
            </w:r>
            <w:r w:rsidRPr="008F7F33" w:rsidDel="008F7F33">
              <w:rPr>
                <w:rFonts w:hint="eastAsia"/>
                <w:rPrChange w:id="264" w:author="KUNII Suguru" w:date="2017-10-27T12:30:00Z">
                  <w:rPr>
                    <w:rStyle w:val="ab"/>
                    <w:rFonts w:hint="eastAsia"/>
                    <w:noProof/>
                  </w:rPr>
                </w:rPrChange>
              </w:rPr>
              <w:delText>ファイル</w:delText>
            </w:r>
            <w:r w:rsidDel="008F7F33">
              <w:rPr>
                <w:noProof/>
                <w:webHidden/>
              </w:rPr>
              <w:tab/>
            </w:r>
            <w:r w:rsidR="001478ED" w:rsidDel="008F7F33">
              <w:rPr>
                <w:noProof/>
                <w:webHidden/>
              </w:rPr>
              <w:delText>10</w:delText>
            </w:r>
          </w:del>
        </w:p>
        <w:p w14:paraId="2ACDF939" w14:textId="74B71873" w:rsidR="00B02C01" w:rsidDel="008F7F33" w:rsidRDefault="00B02C01">
          <w:pPr>
            <w:pStyle w:val="32"/>
            <w:tabs>
              <w:tab w:val="left" w:pos="1260"/>
              <w:tab w:val="right" w:leader="dot" w:pos="8068"/>
            </w:tabs>
            <w:rPr>
              <w:del w:id="265" w:author="KUNII Suguru" w:date="2017-10-27T12:30:00Z"/>
              <w:rFonts w:asciiTheme="minorHAnsi" w:eastAsiaTheme="minorEastAsia" w:hAnsiTheme="minorHAnsi"/>
              <w:noProof/>
            </w:rPr>
          </w:pPr>
          <w:del w:id="266" w:author="KUNII Suguru" w:date="2017-10-27T12:30:00Z">
            <w:r w:rsidRPr="008F7F33" w:rsidDel="008F7F33">
              <w:rPr>
                <w:rPrChange w:id="267" w:author="KUNII Suguru" w:date="2017-10-27T12:30:00Z">
                  <w:rPr>
                    <w:rStyle w:val="ab"/>
                    <w:rFonts w:ascii="Tahoma" w:hAnsi="Tahoma" w:cs="Tahoma"/>
                    <w:noProof/>
                  </w:rPr>
                </w:rPrChange>
              </w:rPr>
              <w:delText>2.2.4</w:delText>
            </w:r>
            <w:r w:rsidDel="008F7F33">
              <w:rPr>
                <w:rFonts w:asciiTheme="minorHAnsi" w:eastAsiaTheme="minorEastAsia" w:hAnsiTheme="minorHAnsi"/>
                <w:noProof/>
              </w:rPr>
              <w:tab/>
            </w:r>
            <w:r w:rsidRPr="008F7F33" w:rsidDel="008F7F33">
              <w:rPr>
                <w:rFonts w:hint="eastAsia"/>
                <w:rPrChange w:id="268" w:author="KUNII Suguru" w:date="2017-10-27T12:30:00Z">
                  <w:rPr>
                    <w:rStyle w:val="ab"/>
                    <w:rFonts w:hint="eastAsia"/>
                    <w:noProof/>
                  </w:rPr>
                </w:rPrChange>
              </w:rPr>
              <w:delText>更新プログラムの展開の分散～</w:delText>
            </w:r>
            <w:r w:rsidRPr="008F7F33" w:rsidDel="008F7F33">
              <w:rPr>
                <w:rPrChange w:id="269" w:author="KUNII Suguru" w:date="2017-10-27T12:30:00Z">
                  <w:rPr>
                    <w:rStyle w:val="ab"/>
                    <w:noProof/>
                  </w:rPr>
                </w:rPrChange>
              </w:rPr>
              <w:delText>BITS</w:delText>
            </w:r>
            <w:r w:rsidRPr="008F7F33" w:rsidDel="008F7F33">
              <w:rPr>
                <w:rFonts w:hint="eastAsia"/>
                <w:rPrChange w:id="270" w:author="KUNII Suguru" w:date="2017-10-27T12:30:00Z">
                  <w:rPr>
                    <w:rStyle w:val="ab"/>
                    <w:rFonts w:hint="eastAsia"/>
                    <w:noProof/>
                  </w:rPr>
                </w:rPrChange>
              </w:rPr>
              <w:delText>の活用</w:delText>
            </w:r>
            <w:r w:rsidDel="008F7F33">
              <w:rPr>
                <w:noProof/>
                <w:webHidden/>
              </w:rPr>
              <w:tab/>
            </w:r>
            <w:r w:rsidR="001478ED" w:rsidDel="008F7F33">
              <w:rPr>
                <w:noProof/>
                <w:webHidden/>
              </w:rPr>
              <w:delText>11</w:delText>
            </w:r>
          </w:del>
        </w:p>
        <w:p w14:paraId="3ADEDA39" w14:textId="2927060F" w:rsidR="00B02C01" w:rsidDel="008F7F33" w:rsidRDefault="00B02C01">
          <w:pPr>
            <w:pStyle w:val="32"/>
            <w:tabs>
              <w:tab w:val="left" w:pos="1260"/>
              <w:tab w:val="right" w:leader="dot" w:pos="8068"/>
            </w:tabs>
            <w:rPr>
              <w:del w:id="271" w:author="KUNII Suguru" w:date="2017-10-27T12:30:00Z"/>
              <w:rFonts w:asciiTheme="minorHAnsi" w:eastAsiaTheme="minorEastAsia" w:hAnsiTheme="minorHAnsi"/>
              <w:noProof/>
            </w:rPr>
          </w:pPr>
          <w:del w:id="272" w:author="KUNII Suguru" w:date="2017-10-27T12:30:00Z">
            <w:r w:rsidRPr="008F7F33" w:rsidDel="008F7F33">
              <w:rPr>
                <w:rPrChange w:id="273" w:author="KUNII Suguru" w:date="2017-10-27T12:30:00Z">
                  <w:rPr>
                    <w:rStyle w:val="ab"/>
                    <w:rFonts w:ascii="Tahoma" w:hAnsi="Tahoma" w:cs="Tahoma"/>
                    <w:noProof/>
                  </w:rPr>
                </w:rPrChange>
              </w:rPr>
              <w:delText>2.2.5</w:delText>
            </w:r>
            <w:r w:rsidDel="008F7F33">
              <w:rPr>
                <w:rFonts w:asciiTheme="minorHAnsi" w:eastAsiaTheme="minorEastAsia" w:hAnsiTheme="minorHAnsi"/>
                <w:noProof/>
              </w:rPr>
              <w:tab/>
            </w:r>
            <w:r w:rsidRPr="008F7F33" w:rsidDel="008F7F33">
              <w:rPr>
                <w:rFonts w:hint="eastAsia"/>
                <w:rPrChange w:id="274" w:author="KUNII Suguru" w:date="2017-10-27T12:30:00Z">
                  <w:rPr>
                    <w:rStyle w:val="ab"/>
                    <w:rFonts w:hint="eastAsia"/>
                    <w:noProof/>
                  </w:rPr>
                </w:rPrChange>
              </w:rPr>
              <w:delText>更新プログラムの展開の分散～</w:delText>
            </w:r>
            <w:r w:rsidRPr="008F7F33" w:rsidDel="008F7F33">
              <w:rPr>
                <w:rPrChange w:id="275" w:author="KUNII Suguru" w:date="2017-10-27T12:30:00Z">
                  <w:rPr>
                    <w:rStyle w:val="ab"/>
                    <w:noProof/>
                  </w:rPr>
                </w:rPrChange>
              </w:rPr>
              <w:delText>BranchCache</w:delText>
            </w:r>
            <w:r w:rsidRPr="008F7F33" w:rsidDel="008F7F33">
              <w:rPr>
                <w:rFonts w:hint="eastAsia"/>
                <w:rPrChange w:id="276" w:author="KUNII Suguru" w:date="2017-10-27T12:30:00Z">
                  <w:rPr>
                    <w:rStyle w:val="ab"/>
                    <w:rFonts w:hint="eastAsia"/>
                    <w:noProof/>
                  </w:rPr>
                </w:rPrChange>
              </w:rPr>
              <w:delText>の活用</w:delText>
            </w:r>
            <w:r w:rsidDel="008F7F33">
              <w:rPr>
                <w:noProof/>
                <w:webHidden/>
              </w:rPr>
              <w:tab/>
            </w:r>
            <w:r w:rsidR="001478ED" w:rsidDel="008F7F33">
              <w:rPr>
                <w:noProof/>
                <w:webHidden/>
              </w:rPr>
              <w:delText>11</w:delText>
            </w:r>
          </w:del>
        </w:p>
        <w:p w14:paraId="1266805F" w14:textId="160C8D7B" w:rsidR="00B02C01" w:rsidDel="008F7F33" w:rsidRDefault="00B02C01">
          <w:pPr>
            <w:pStyle w:val="32"/>
            <w:tabs>
              <w:tab w:val="left" w:pos="1260"/>
              <w:tab w:val="right" w:leader="dot" w:pos="8068"/>
            </w:tabs>
            <w:rPr>
              <w:del w:id="277" w:author="KUNII Suguru" w:date="2017-10-27T12:30:00Z"/>
              <w:rFonts w:asciiTheme="minorHAnsi" w:eastAsiaTheme="minorEastAsia" w:hAnsiTheme="minorHAnsi"/>
              <w:noProof/>
            </w:rPr>
          </w:pPr>
          <w:del w:id="278" w:author="KUNII Suguru" w:date="2017-10-27T12:30:00Z">
            <w:r w:rsidRPr="008F7F33" w:rsidDel="008F7F33">
              <w:rPr>
                <w:rPrChange w:id="279" w:author="KUNII Suguru" w:date="2017-10-27T12:30:00Z">
                  <w:rPr>
                    <w:rStyle w:val="ab"/>
                    <w:rFonts w:ascii="Tahoma" w:hAnsi="Tahoma" w:cs="Tahoma"/>
                    <w:noProof/>
                  </w:rPr>
                </w:rPrChange>
              </w:rPr>
              <w:delText>2.2.6</w:delText>
            </w:r>
            <w:r w:rsidDel="008F7F33">
              <w:rPr>
                <w:rFonts w:asciiTheme="minorHAnsi" w:eastAsiaTheme="minorEastAsia" w:hAnsiTheme="minorHAnsi"/>
                <w:noProof/>
              </w:rPr>
              <w:tab/>
            </w:r>
            <w:r w:rsidRPr="008F7F33" w:rsidDel="008F7F33">
              <w:rPr>
                <w:rPrChange w:id="280" w:author="KUNII Suguru" w:date="2017-10-27T12:30:00Z">
                  <w:rPr>
                    <w:rStyle w:val="ab"/>
                    <w:noProof/>
                  </w:rPr>
                </w:rPrChange>
              </w:rPr>
              <w:delText xml:space="preserve">Office 365 </w:delText>
            </w:r>
            <w:r w:rsidRPr="008F7F33" w:rsidDel="008F7F33">
              <w:rPr>
                <w:rFonts w:hint="eastAsia"/>
                <w:rPrChange w:id="281" w:author="KUNII Suguru" w:date="2017-10-27T12:30:00Z">
                  <w:rPr>
                    <w:rStyle w:val="ab"/>
                    <w:rFonts w:hint="eastAsia"/>
                    <w:noProof/>
                  </w:rPr>
                </w:rPrChange>
              </w:rPr>
              <w:delText>更新プログラムの動作とクライアント通知</w:delText>
            </w:r>
            <w:r w:rsidDel="008F7F33">
              <w:rPr>
                <w:noProof/>
                <w:webHidden/>
              </w:rPr>
              <w:tab/>
            </w:r>
            <w:r w:rsidR="001478ED" w:rsidDel="008F7F33">
              <w:rPr>
                <w:noProof/>
                <w:webHidden/>
              </w:rPr>
              <w:delText>11</w:delText>
            </w:r>
          </w:del>
        </w:p>
        <w:p w14:paraId="015770D1" w14:textId="17ECDD8B" w:rsidR="00B02C01" w:rsidDel="008F7F33" w:rsidRDefault="00B02C01">
          <w:pPr>
            <w:pStyle w:val="32"/>
            <w:tabs>
              <w:tab w:val="left" w:pos="1260"/>
              <w:tab w:val="right" w:leader="dot" w:pos="8068"/>
            </w:tabs>
            <w:rPr>
              <w:del w:id="282" w:author="KUNII Suguru" w:date="2017-10-27T12:30:00Z"/>
              <w:rFonts w:asciiTheme="minorHAnsi" w:eastAsiaTheme="minorEastAsia" w:hAnsiTheme="minorHAnsi"/>
              <w:noProof/>
            </w:rPr>
          </w:pPr>
          <w:del w:id="283" w:author="KUNII Suguru" w:date="2017-10-27T12:30:00Z">
            <w:r w:rsidRPr="008F7F33" w:rsidDel="008F7F33">
              <w:rPr>
                <w:rPrChange w:id="284" w:author="KUNII Suguru" w:date="2017-10-27T12:30:00Z">
                  <w:rPr>
                    <w:rStyle w:val="ab"/>
                    <w:rFonts w:ascii="Tahoma" w:hAnsi="Tahoma" w:cs="Tahoma"/>
                    <w:noProof/>
                  </w:rPr>
                </w:rPrChange>
              </w:rPr>
              <w:delText>2.2.7</w:delText>
            </w:r>
            <w:r w:rsidDel="008F7F33">
              <w:rPr>
                <w:rFonts w:asciiTheme="minorHAnsi" w:eastAsiaTheme="minorEastAsia" w:hAnsiTheme="minorHAnsi"/>
                <w:noProof/>
              </w:rPr>
              <w:tab/>
            </w:r>
            <w:r w:rsidRPr="008F7F33" w:rsidDel="008F7F33">
              <w:rPr>
                <w:rPrChange w:id="285" w:author="KUNII Suguru" w:date="2017-10-27T12:30:00Z">
                  <w:rPr>
                    <w:rStyle w:val="ab"/>
                    <w:noProof/>
                  </w:rPr>
                </w:rPrChange>
              </w:rPr>
              <w:delText xml:space="preserve">Office 365 </w:delText>
            </w:r>
            <w:r w:rsidRPr="008F7F33" w:rsidDel="008F7F33">
              <w:rPr>
                <w:rFonts w:hint="eastAsia"/>
                <w:rPrChange w:id="286" w:author="KUNII Suguru" w:date="2017-10-27T12:30:00Z">
                  <w:rPr>
                    <w:rStyle w:val="ab"/>
                    <w:rFonts w:hint="eastAsia"/>
                    <w:noProof/>
                  </w:rPr>
                </w:rPrChange>
              </w:rPr>
              <w:delText>クライアントによる状況の確認</w:delText>
            </w:r>
            <w:r w:rsidDel="008F7F33">
              <w:rPr>
                <w:noProof/>
                <w:webHidden/>
              </w:rPr>
              <w:tab/>
            </w:r>
            <w:r w:rsidR="001478ED" w:rsidDel="008F7F33">
              <w:rPr>
                <w:noProof/>
                <w:webHidden/>
              </w:rPr>
              <w:delText>12</w:delText>
            </w:r>
          </w:del>
        </w:p>
        <w:p w14:paraId="128FAD2A" w14:textId="2E54BA74" w:rsidR="00B02C01" w:rsidDel="008F7F33" w:rsidRDefault="00B02C01">
          <w:pPr>
            <w:pStyle w:val="11"/>
            <w:rPr>
              <w:del w:id="287" w:author="KUNII Suguru" w:date="2017-10-27T12:30:00Z"/>
              <w:rFonts w:asciiTheme="minorHAnsi" w:eastAsiaTheme="minorEastAsia" w:hAnsiTheme="minorHAnsi"/>
              <w:noProof/>
              <w:kern w:val="2"/>
              <w:sz w:val="21"/>
            </w:rPr>
          </w:pPr>
          <w:del w:id="288" w:author="KUNII Suguru" w:date="2017-10-27T12:30:00Z">
            <w:r w:rsidRPr="008F7F33" w:rsidDel="008F7F33">
              <w:rPr>
                <w:rPrChange w:id="289" w:author="KUNII Suguru" w:date="2017-10-27T12:30:00Z">
                  <w:rPr>
                    <w:rStyle w:val="ab"/>
                    <w:rFonts w:ascii="メイリオ" w:hAnsi="メイリオ" w:cs="メイリオ"/>
                    <w:noProof/>
                  </w:rPr>
                </w:rPrChange>
              </w:rPr>
              <w:delText>3</w:delText>
            </w:r>
            <w:r w:rsidDel="008F7F33">
              <w:rPr>
                <w:rFonts w:asciiTheme="minorHAnsi" w:eastAsiaTheme="minorEastAsia" w:hAnsiTheme="minorHAnsi"/>
                <w:noProof/>
                <w:kern w:val="2"/>
                <w:sz w:val="21"/>
              </w:rPr>
              <w:tab/>
            </w:r>
            <w:r w:rsidRPr="008F7F33" w:rsidDel="008F7F33">
              <w:rPr>
                <w:rFonts w:hint="eastAsia"/>
                <w:rPrChange w:id="290" w:author="KUNII Suguru" w:date="2017-10-27T12:30:00Z">
                  <w:rPr>
                    <w:rStyle w:val="ab"/>
                    <w:rFonts w:hint="eastAsia"/>
                    <w:noProof/>
                  </w:rPr>
                </w:rPrChange>
              </w:rPr>
              <w:delText>評価環境と前提条件</w:delText>
            </w:r>
            <w:r w:rsidDel="008F7F33">
              <w:rPr>
                <w:noProof/>
                <w:webHidden/>
              </w:rPr>
              <w:tab/>
            </w:r>
            <w:r w:rsidR="001478ED" w:rsidDel="008F7F33">
              <w:rPr>
                <w:noProof/>
                <w:webHidden/>
              </w:rPr>
              <w:delText>13</w:delText>
            </w:r>
          </w:del>
        </w:p>
        <w:p w14:paraId="2CF2D051" w14:textId="755BA00D" w:rsidR="00B02C01" w:rsidDel="008F7F33" w:rsidRDefault="00B02C01">
          <w:pPr>
            <w:pStyle w:val="21"/>
            <w:tabs>
              <w:tab w:val="left" w:pos="840"/>
              <w:tab w:val="right" w:leader="dot" w:pos="8068"/>
            </w:tabs>
            <w:rPr>
              <w:del w:id="291" w:author="KUNII Suguru" w:date="2017-10-27T12:30:00Z"/>
              <w:rFonts w:asciiTheme="minorHAnsi" w:eastAsiaTheme="minorEastAsia" w:hAnsiTheme="minorHAnsi"/>
              <w:noProof/>
              <w:kern w:val="2"/>
              <w:sz w:val="21"/>
            </w:rPr>
          </w:pPr>
          <w:del w:id="292" w:author="KUNII Suguru" w:date="2017-10-27T12:30:00Z">
            <w:r w:rsidRPr="008F7F33" w:rsidDel="008F7F33">
              <w:rPr>
                <w:rPrChange w:id="293" w:author="KUNII Suguru" w:date="2017-10-27T12:30:00Z">
                  <w:rPr>
                    <w:rStyle w:val="ab"/>
                    <w:rFonts w:ascii="メイリオ" w:hAnsi="メイリオ"/>
                    <w:noProof/>
                  </w:rPr>
                </w:rPrChange>
              </w:rPr>
              <w:delText>3.1</w:delText>
            </w:r>
            <w:r w:rsidDel="008F7F33">
              <w:rPr>
                <w:rFonts w:asciiTheme="minorHAnsi" w:eastAsiaTheme="minorEastAsia" w:hAnsiTheme="minorHAnsi"/>
                <w:noProof/>
                <w:kern w:val="2"/>
                <w:sz w:val="21"/>
              </w:rPr>
              <w:tab/>
            </w:r>
            <w:r w:rsidRPr="008F7F33" w:rsidDel="008F7F33">
              <w:rPr>
                <w:rPrChange w:id="294" w:author="KUNII Suguru" w:date="2017-10-27T12:30:00Z">
                  <w:rPr>
                    <w:rStyle w:val="ab"/>
                    <w:noProof/>
                  </w:rPr>
                </w:rPrChange>
              </w:rPr>
              <w:delText xml:space="preserve">Office 365 ProPlus </w:delText>
            </w:r>
            <w:r w:rsidRPr="008F7F33" w:rsidDel="008F7F33">
              <w:rPr>
                <w:rFonts w:hint="eastAsia"/>
                <w:rPrChange w:id="295" w:author="KUNII Suguru" w:date="2017-10-27T12:30:00Z">
                  <w:rPr>
                    <w:rStyle w:val="ab"/>
                    <w:rFonts w:hint="eastAsia"/>
                    <w:noProof/>
                  </w:rPr>
                </w:rPrChange>
              </w:rPr>
              <w:delText>の入手</w:delText>
            </w:r>
            <w:r w:rsidDel="008F7F33">
              <w:rPr>
                <w:noProof/>
                <w:webHidden/>
              </w:rPr>
              <w:tab/>
            </w:r>
            <w:r w:rsidR="001478ED" w:rsidDel="008F7F33">
              <w:rPr>
                <w:noProof/>
                <w:webHidden/>
              </w:rPr>
              <w:delText>14</w:delText>
            </w:r>
          </w:del>
        </w:p>
        <w:p w14:paraId="7A2E9145" w14:textId="267631B8" w:rsidR="00B02C01" w:rsidDel="008F7F33" w:rsidRDefault="00B02C01">
          <w:pPr>
            <w:pStyle w:val="11"/>
            <w:rPr>
              <w:del w:id="296" w:author="KUNII Suguru" w:date="2017-10-27T12:30:00Z"/>
              <w:rFonts w:asciiTheme="minorHAnsi" w:eastAsiaTheme="minorEastAsia" w:hAnsiTheme="minorHAnsi"/>
              <w:noProof/>
              <w:kern w:val="2"/>
              <w:sz w:val="21"/>
            </w:rPr>
          </w:pPr>
          <w:del w:id="297" w:author="KUNII Suguru" w:date="2017-10-27T12:30:00Z">
            <w:r w:rsidRPr="008F7F33" w:rsidDel="008F7F33">
              <w:rPr>
                <w:rPrChange w:id="298" w:author="KUNII Suguru" w:date="2017-10-27T12:30:00Z">
                  <w:rPr>
                    <w:rStyle w:val="ab"/>
                    <w:rFonts w:ascii="メイリオ" w:hAnsi="メイリオ" w:cs="メイリオ"/>
                    <w:noProof/>
                  </w:rPr>
                </w:rPrChange>
              </w:rPr>
              <w:delText>4</w:delText>
            </w:r>
            <w:r w:rsidDel="008F7F33">
              <w:rPr>
                <w:rFonts w:asciiTheme="minorHAnsi" w:eastAsiaTheme="minorEastAsia" w:hAnsiTheme="minorHAnsi"/>
                <w:noProof/>
                <w:kern w:val="2"/>
                <w:sz w:val="21"/>
              </w:rPr>
              <w:tab/>
            </w:r>
            <w:r w:rsidRPr="008F7F33" w:rsidDel="008F7F33">
              <w:rPr>
                <w:rPrChange w:id="299" w:author="KUNII Suguru" w:date="2017-10-27T12:30:00Z">
                  <w:rPr>
                    <w:rStyle w:val="ab"/>
                    <w:noProof/>
                  </w:rPr>
                </w:rPrChange>
              </w:rPr>
              <w:delText xml:space="preserve">Office 365 ProPlus </w:delText>
            </w:r>
            <w:r w:rsidRPr="008F7F33" w:rsidDel="008F7F33">
              <w:rPr>
                <w:rFonts w:hint="eastAsia"/>
                <w:rPrChange w:id="300" w:author="KUNII Suguru" w:date="2017-10-27T12:30:00Z">
                  <w:rPr>
                    <w:rStyle w:val="ab"/>
                    <w:rFonts w:hint="eastAsia"/>
                    <w:noProof/>
                  </w:rPr>
                </w:rPrChange>
              </w:rPr>
              <w:delText>の展開方法</w:delText>
            </w:r>
            <w:r w:rsidDel="008F7F33">
              <w:rPr>
                <w:noProof/>
                <w:webHidden/>
              </w:rPr>
              <w:tab/>
            </w:r>
            <w:r w:rsidR="001478ED" w:rsidDel="008F7F33">
              <w:rPr>
                <w:noProof/>
                <w:webHidden/>
              </w:rPr>
              <w:delText>15</w:delText>
            </w:r>
          </w:del>
        </w:p>
        <w:p w14:paraId="67880474" w14:textId="08C40A1E" w:rsidR="00B02C01" w:rsidDel="008F7F33" w:rsidRDefault="00B02C01">
          <w:pPr>
            <w:pStyle w:val="21"/>
            <w:tabs>
              <w:tab w:val="left" w:pos="840"/>
              <w:tab w:val="right" w:leader="dot" w:pos="8068"/>
            </w:tabs>
            <w:rPr>
              <w:del w:id="301" w:author="KUNII Suguru" w:date="2017-10-27T12:30:00Z"/>
              <w:rFonts w:asciiTheme="minorHAnsi" w:eastAsiaTheme="minorEastAsia" w:hAnsiTheme="minorHAnsi"/>
              <w:noProof/>
              <w:kern w:val="2"/>
              <w:sz w:val="21"/>
            </w:rPr>
          </w:pPr>
          <w:del w:id="302" w:author="KUNII Suguru" w:date="2017-10-27T12:30:00Z">
            <w:r w:rsidRPr="008F7F33" w:rsidDel="008F7F33">
              <w:rPr>
                <w:rPrChange w:id="303" w:author="KUNII Suguru" w:date="2017-10-27T12:30:00Z">
                  <w:rPr>
                    <w:rStyle w:val="ab"/>
                    <w:rFonts w:ascii="メイリオ" w:hAnsi="メイリオ"/>
                    <w:noProof/>
                  </w:rPr>
                </w:rPrChange>
              </w:rPr>
              <w:delText>4.1</w:delText>
            </w:r>
            <w:r w:rsidDel="008F7F33">
              <w:rPr>
                <w:rFonts w:asciiTheme="minorHAnsi" w:eastAsiaTheme="minorEastAsia" w:hAnsiTheme="minorHAnsi"/>
                <w:noProof/>
                <w:kern w:val="2"/>
                <w:sz w:val="21"/>
              </w:rPr>
              <w:tab/>
            </w:r>
            <w:r w:rsidRPr="008F7F33" w:rsidDel="008F7F33">
              <w:rPr>
                <w:rPrChange w:id="304" w:author="KUNII Suguru" w:date="2017-10-27T12:30:00Z">
                  <w:rPr>
                    <w:rStyle w:val="ab"/>
                    <w:noProof/>
                  </w:rPr>
                </w:rPrChange>
              </w:rPr>
              <w:delText xml:space="preserve">Office 365 ProPlus </w:delText>
            </w:r>
            <w:r w:rsidRPr="008F7F33" w:rsidDel="008F7F33">
              <w:rPr>
                <w:rFonts w:hint="eastAsia"/>
                <w:rPrChange w:id="305" w:author="KUNII Suguru" w:date="2017-10-27T12:30:00Z">
                  <w:rPr>
                    <w:rStyle w:val="ab"/>
                    <w:rFonts w:hint="eastAsia"/>
                    <w:noProof/>
                  </w:rPr>
                </w:rPrChange>
              </w:rPr>
              <w:delText>の展開</w:delText>
            </w:r>
            <w:r w:rsidDel="008F7F33">
              <w:rPr>
                <w:noProof/>
                <w:webHidden/>
              </w:rPr>
              <w:tab/>
            </w:r>
            <w:r w:rsidR="001478ED" w:rsidDel="008F7F33">
              <w:rPr>
                <w:noProof/>
                <w:webHidden/>
              </w:rPr>
              <w:delText>16</w:delText>
            </w:r>
          </w:del>
        </w:p>
        <w:p w14:paraId="681FCC73" w14:textId="409BA3D7" w:rsidR="00B02C01" w:rsidDel="008F7F33" w:rsidRDefault="00B02C01">
          <w:pPr>
            <w:pStyle w:val="32"/>
            <w:tabs>
              <w:tab w:val="left" w:pos="1260"/>
              <w:tab w:val="right" w:leader="dot" w:pos="8068"/>
            </w:tabs>
            <w:rPr>
              <w:del w:id="306" w:author="KUNII Suguru" w:date="2017-10-27T12:30:00Z"/>
              <w:rFonts w:asciiTheme="minorHAnsi" w:eastAsiaTheme="minorEastAsia" w:hAnsiTheme="minorHAnsi"/>
              <w:noProof/>
            </w:rPr>
          </w:pPr>
          <w:del w:id="307" w:author="KUNII Suguru" w:date="2017-10-27T12:30:00Z">
            <w:r w:rsidRPr="008F7F33" w:rsidDel="008F7F33">
              <w:rPr>
                <w:rPrChange w:id="308" w:author="KUNII Suguru" w:date="2017-10-27T12:30:00Z">
                  <w:rPr>
                    <w:rStyle w:val="ab"/>
                    <w:rFonts w:ascii="Tahoma" w:hAnsi="Tahoma" w:cs="Tahoma"/>
                    <w:noProof/>
                  </w:rPr>
                </w:rPrChange>
              </w:rPr>
              <w:delText>4.1.1</w:delText>
            </w:r>
            <w:r w:rsidDel="008F7F33">
              <w:rPr>
                <w:rFonts w:asciiTheme="minorHAnsi" w:eastAsiaTheme="minorEastAsia" w:hAnsiTheme="minorHAnsi"/>
                <w:noProof/>
              </w:rPr>
              <w:tab/>
            </w:r>
            <w:r w:rsidRPr="008F7F33" w:rsidDel="008F7F33">
              <w:rPr>
                <w:rPrChange w:id="309" w:author="KUNII Suguru" w:date="2017-10-27T12:30:00Z">
                  <w:rPr>
                    <w:rStyle w:val="ab"/>
                    <w:noProof/>
                  </w:rPr>
                </w:rPrChange>
              </w:rPr>
              <w:delText xml:space="preserve">Office 365 ProPlus </w:delText>
            </w:r>
            <w:r w:rsidRPr="008F7F33" w:rsidDel="008F7F33">
              <w:rPr>
                <w:rFonts w:hint="eastAsia"/>
                <w:rPrChange w:id="310" w:author="KUNII Suguru" w:date="2017-10-27T12:30:00Z">
                  <w:rPr>
                    <w:rStyle w:val="ab"/>
                    <w:rFonts w:hint="eastAsia"/>
                    <w:noProof/>
                  </w:rPr>
                </w:rPrChange>
              </w:rPr>
              <w:delText>セットアップ</w:delText>
            </w:r>
            <w:r w:rsidRPr="008F7F33" w:rsidDel="008F7F33">
              <w:rPr>
                <w:rPrChange w:id="311" w:author="KUNII Suguru" w:date="2017-10-27T12:30:00Z">
                  <w:rPr>
                    <w:rStyle w:val="ab"/>
                    <w:noProof/>
                  </w:rPr>
                </w:rPrChange>
              </w:rPr>
              <w:delText xml:space="preserve"> </w:delText>
            </w:r>
            <w:r w:rsidRPr="008F7F33" w:rsidDel="008F7F33">
              <w:rPr>
                <w:rFonts w:hint="eastAsia"/>
                <w:rPrChange w:id="312" w:author="KUNII Suguru" w:date="2017-10-27T12:30:00Z">
                  <w:rPr>
                    <w:rStyle w:val="ab"/>
                    <w:rFonts w:hint="eastAsia"/>
                    <w:noProof/>
                  </w:rPr>
                </w:rPrChange>
              </w:rPr>
              <w:delText>プログラム用共有フォルダーの作成</w:delText>
            </w:r>
            <w:r w:rsidDel="008F7F33">
              <w:rPr>
                <w:noProof/>
                <w:webHidden/>
              </w:rPr>
              <w:tab/>
            </w:r>
            <w:r w:rsidR="001478ED" w:rsidDel="008F7F33">
              <w:rPr>
                <w:noProof/>
                <w:webHidden/>
              </w:rPr>
              <w:delText>16</w:delText>
            </w:r>
          </w:del>
        </w:p>
        <w:p w14:paraId="26F350B7" w14:textId="79C9FD02" w:rsidR="00B02C01" w:rsidDel="008F7F33" w:rsidRDefault="00B02C01">
          <w:pPr>
            <w:pStyle w:val="32"/>
            <w:tabs>
              <w:tab w:val="left" w:pos="1260"/>
              <w:tab w:val="right" w:leader="dot" w:pos="8068"/>
            </w:tabs>
            <w:rPr>
              <w:del w:id="313" w:author="KUNII Suguru" w:date="2017-10-27T12:30:00Z"/>
              <w:rFonts w:asciiTheme="minorHAnsi" w:eastAsiaTheme="minorEastAsia" w:hAnsiTheme="minorHAnsi"/>
              <w:noProof/>
            </w:rPr>
          </w:pPr>
          <w:del w:id="314" w:author="KUNII Suguru" w:date="2017-10-27T12:30:00Z">
            <w:r w:rsidRPr="008F7F33" w:rsidDel="008F7F33">
              <w:rPr>
                <w:rPrChange w:id="315" w:author="KUNII Suguru" w:date="2017-10-27T12:30:00Z">
                  <w:rPr>
                    <w:rStyle w:val="ab"/>
                    <w:rFonts w:ascii="Tahoma" w:hAnsi="Tahoma" w:cs="Tahoma"/>
                    <w:noProof/>
                  </w:rPr>
                </w:rPrChange>
              </w:rPr>
              <w:delText>4.1.2</w:delText>
            </w:r>
            <w:r w:rsidDel="008F7F33">
              <w:rPr>
                <w:rFonts w:asciiTheme="minorHAnsi" w:eastAsiaTheme="minorEastAsia" w:hAnsiTheme="minorHAnsi"/>
                <w:noProof/>
              </w:rPr>
              <w:tab/>
            </w:r>
            <w:r w:rsidRPr="008F7F33" w:rsidDel="008F7F33">
              <w:rPr>
                <w:rPrChange w:id="316" w:author="KUNII Suguru" w:date="2017-10-27T12:30:00Z">
                  <w:rPr>
                    <w:rStyle w:val="ab"/>
                    <w:noProof/>
                  </w:rPr>
                </w:rPrChange>
              </w:rPr>
              <w:delText>Office 365 ProPlus</w:delText>
            </w:r>
            <w:r w:rsidRPr="008F7F33" w:rsidDel="008F7F33">
              <w:rPr>
                <w:rFonts w:hint="eastAsia"/>
                <w:rPrChange w:id="317" w:author="KUNII Suguru" w:date="2017-10-27T12:30:00Z">
                  <w:rPr>
                    <w:rStyle w:val="ab"/>
                    <w:rFonts w:hint="eastAsia"/>
                    <w:noProof/>
                  </w:rPr>
                </w:rPrChange>
              </w:rPr>
              <w:delText>の展開</w:delText>
            </w:r>
            <w:r w:rsidDel="008F7F33">
              <w:rPr>
                <w:noProof/>
                <w:webHidden/>
              </w:rPr>
              <w:tab/>
            </w:r>
            <w:r w:rsidR="001478ED" w:rsidDel="008F7F33">
              <w:rPr>
                <w:noProof/>
                <w:webHidden/>
              </w:rPr>
              <w:delText>18</w:delText>
            </w:r>
          </w:del>
        </w:p>
        <w:p w14:paraId="5F6C3666" w14:textId="3AEB40BB" w:rsidR="00B02C01" w:rsidDel="008F7F33" w:rsidRDefault="00B02C01">
          <w:pPr>
            <w:pStyle w:val="21"/>
            <w:tabs>
              <w:tab w:val="left" w:pos="840"/>
              <w:tab w:val="right" w:leader="dot" w:pos="8068"/>
            </w:tabs>
            <w:rPr>
              <w:del w:id="318" w:author="KUNII Suguru" w:date="2017-10-27T12:30:00Z"/>
              <w:rFonts w:asciiTheme="minorHAnsi" w:eastAsiaTheme="minorEastAsia" w:hAnsiTheme="minorHAnsi"/>
              <w:noProof/>
              <w:kern w:val="2"/>
              <w:sz w:val="21"/>
            </w:rPr>
          </w:pPr>
          <w:del w:id="319" w:author="KUNII Suguru" w:date="2017-10-27T12:30:00Z">
            <w:r w:rsidRPr="008F7F33" w:rsidDel="008F7F33">
              <w:rPr>
                <w:rPrChange w:id="320" w:author="KUNII Suguru" w:date="2017-10-27T12:30:00Z">
                  <w:rPr>
                    <w:rStyle w:val="ab"/>
                    <w:rFonts w:ascii="メイリオ" w:hAnsi="メイリオ"/>
                    <w:noProof/>
                  </w:rPr>
                </w:rPrChange>
              </w:rPr>
              <w:delText>4.2</w:delText>
            </w:r>
            <w:r w:rsidDel="008F7F33">
              <w:rPr>
                <w:rFonts w:asciiTheme="minorHAnsi" w:eastAsiaTheme="minorEastAsia" w:hAnsiTheme="minorHAnsi"/>
                <w:noProof/>
                <w:kern w:val="2"/>
                <w:sz w:val="21"/>
              </w:rPr>
              <w:tab/>
            </w:r>
            <w:r w:rsidRPr="008F7F33" w:rsidDel="008F7F33">
              <w:rPr>
                <w:rPrChange w:id="321" w:author="KUNII Suguru" w:date="2017-10-27T12:30:00Z">
                  <w:rPr>
                    <w:rStyle w:val="ab"/>
                    <w:noProof/>
                  </w:rPr>
                </w:rPrChange>
              </w:rPr>
              <w:delText xml:space="preserve">ConfigMgr </w:delText>
            </w:r>
            <w:r w:rsidRPr="008F7F33" w:rsidDel="008F7F33">
              <w:rPr>
                <w:rFonts w:hint="eastAsia"/>
                <w:rPrChange w:id="322" w:author="KUNII Suguru" w:date="2017-10-27T12:30:00Z">
                  <w:rPr>
                    <w:rStyle w:val="ab"/>
                    <w:rFonts w:hint="eastAsia"/>
                    <w:noProof/>
                  </w:rPr>
                </w:rPrChange>
              </w:rPr>
              <w:delText>コンソールによる展開結果の確認</w:delText>
            </w:r>
            <w:r w:rsidDel="008F7F33">
              <w:rPr>
                <w:noProof/>
                <w:webHidden/>
              </w:rPr>
              <w:tab/>
            </w:r>
            <w:r w:rsidR="001478ED" w:rsidDel="008F7F33">
              <w:rPr>
                <w:noProof/>
                <w:webHidden/>
              </w:rPr>
              <w:delText>30</w:delText>
            </w:r>
          </w:del>
        </w:p>
        <w:p w14:paraId="556FD08E" w14:textId="7B3EF747" w:rsidR="00B02C01" w:rsidDel="008F7F33" w:rsidRDefault="00B02C01">
          <w:pPr>
            <w:pStyle w:val="11"/>
            <w:rPr>
              <w:del w:id="323" w:author="KUNII Suguru" w:date="2017-10-27T12:30:00Z"/>
              <w:rFonts w:asciiTheme="minorHAnsi" w:eastAsiaTheme="minorEastAsia" w:hAnsiTheme="minorHAnsi"/>
              <w:noProof/>
              <w:kern w:val="2"/>
              <w:sz w:val="21"/>
            </w:rPr>
          </w:pPr>
          <w:del w:id="324" w:author="KUNII Suguru" w:date="2017-10-27T12:30:00Z">
            <w:r w:rsidRPr="008F7F33" w:rsidDel="008F7F33">
              <w:rPr>
                <w:rPrChange w:id="325" w:author="KUNII Suguru" w:date="2017-10-27T12:30:00Z">
                  <w:rPr>
                    <w:rStyle w:val="ab"/>
                    <w:rFonts w:ascii="メイリオ" w:hAnsi="メイリオ" w:cs="メイリオ"/>
                    <w:noProof/>
                  </w:rPr>
                </w:rPrChange>
              </w:rPr>
              <w:delText>5</w:delText>
            </w:r>
            <w:r w:rsidDel="008F7F33">
              <w:rPr>
                <w:rFonts w:asciiTheme="minorHAnsi" w:eastAsiaTheme="minorEastAsia" w:hAnsiTheme="minorHAnsi"/>
                <w:noProof/>
                <w:kern w:val="2"/>
                <w:sz w:val="21"/>
              </w:rPr>
              <w:tab/>
            </w:r>
            <w:r w:rsidRPr="008F7F33" w:rsidDel="008F7F33">
              <w:rPr>
                <w:rPrChange w:id="326" w:author="KUNII Suguru" w:date="2017-10-27T12:30:00Z">
                  <w:rPr>
                    <w:rStyle w:val="ab"/>
                    <w:noProof/>
                  </w:rPr>
                </w:rPrChange>
              </w:rPr>
              <w:delText xml:space="preserve">Office 365 ProPlus </w:delText>
            </w:r>
            <w:r w:rsidRPr="008F7F33" w:rsidDel="008F7F33">
              <w:rPr>
                <w:rFonts w:hint="eastAsia"/>
                <w:rPrChange w:id="327" w:author="KUNII Suguru" w:date="2017-10-27T12:30:00Z">
                  <w:rPr>
                    <w:rStyle w:val="ab"/>
                    <w:rFonts w:hint="eastAsia"/>
                    <w:noProof/>
                  </w:rPr>
                </w:rPrChange>
              </w:rPr>
              <w:delText>の更新方法</w:delText>
            </w:r>
            <w:r w:rsidDel="008F7F33">
              <w:rPr>
                <w:noProof/>
                <w:webHidden/>
              </w:rPr>
              <w:tab/>
            </w:r>
            <w:r w:rsidR="001478ED" w:rsidDel="008F7F33">
              <w:rPr>
                <w:noProof/>
                <w:webHidden/>
              </w:rPr>
              <w:delText>31</w:delText>
            </w:r>
          </w:del>
        </w:p>
        <w:p w14:paraId="3DA0A7D6" w14:textId="11F25EB4" w:rsidR="00B02C01" w:rsidDel="008F7F33" w:rsidRDefault="00B02C01">
          <w:pPr>
            <w:pStyle w:val="21"/>
            <w:tabs>
              <w:tab w:val="left" w:pos="840"/>
              <w:tab w:val="right" w:leader="dot" w:pos="8068"/>
            </w:tabs>
            <w:rPr>
              <w:del w:id="328" w:author="KUNII Suguru" w:date="2017-10-27T12:30:00Z"/>
              <w:rFonts w:asciiTheme="minorHAnsi" w:eastAsiaTheme="minorEastAsia" w:hAnsiTheme="minorHAnsi"/>
              <w:noProof/>
              <w:kern w:val="2"/>
              <w:sz w:val="21"/>
            </w:rPr>
          </w:pPr>
          <w:del w:id="329" w:author="KUNII Suguru" w:date="2017-10-27T12:30:00Z">
            <w:r w:rsidRPr="008F7F33" w:rsidDel="008F7F33">
              <w:rPr>
                <w:rPrChange w:id="330" w:author="KUNII Suguru" w:date="2017-10-27T12:30:00Z">
                  <w:rPr>
                    <w:rStyle w:val="ab"/>
                    <w:rFonts w:ascii="メイリオ" w:hAnsi="メイリオ"/>
                    <w:noProof/>
                  </w:rPr>
                </w:rPrChange>
              </w:rPr>
              <w:delText>5.1</w:delText>
            </w:r>
            <w:r w:rsidDel="008F7F33">
              <w:rPr>
                <w:rFonts w:asciiTheme="minorHAnsi" w:eastAsiaTheme="minorEastAsia" w:hAnsiTheme="minorHAnsi"/>
                <w:noProof/>
                <w:kern w:val="2"/>
                <w:sz w:val="21"/>
              </w:rPr>
              <w:tab/>
            </w:r>
            <w:r w:rsidRPr="008F7F33" w:rsidDel="008F7F33">
              <w:rPr>
                <w:rFonts w:hint="eastAsia"/>
                <w:rPrChange w:id="331" w:author="KUNII Suguru" w:date="2017-10-27T12:30:00Z">
                  <w:rPr>
                    <w:rStyle w:val="ab"/>
                    <w:rFonts w:hint="eastAsia"/>
                    <w:noProof/>
                  </w:rPr>
                </w:rPrChange>
              </w:rPr>
              <w:delText>ソフトウェアの更新ポイントの構成</w:delText>
            </w:r>
            <w:r w:rsidDel="008F7F33">
              <w:rPr>
                <w:noProof/>
                <w:webHidden/>
              </w:rPr>
              <w:tab/>
            </w:r>
            <w:r w:rsidR="001478ED" w:rsidDel="008F7F33">
              <w:rPr>
                <w:noProof/>
                <w:webHidden/>
              </w:rPr>
              <w:delText>32</w:delText>
            </w:r>
          </w:del>
        </w:p>
        <w:p w14:paraId="575384D2" w14:textId="5D002A3F" w:rsidR="00B02C01" w:rsidDel="008F7F33" w:rsidRDefault="00B02C01">
          <w:pPr>
            <w:pStyle w:val="32"/>
            <w:tabs>
              <w:tab w:val="left" w:pos="1260"/>
              <w:tab w:val="right" w:leader="dot" w:pos="8068"/>
            </w:tabs>
            <w:rPr>
              <w:del w:id="332" w:author="KUNII Suguru" w:date="2017-10-27T12:30:00Z"/>
              <w:rFonts w:asciiTheme="minorHAnsi" w:eastAsiaTheme="minorEastAsia" w:hAnsiTheme="minorHAnsi"/>
              <w:noProof/>
            </w:rPr>
          </w:pPr>
          <w:del w:id="333" w:author="KUNII Suguru" w:date="2017-10-27T12:30:00Z">
            <w:r w:rsidRPr="008F7F33" w:rsidDel="008F7F33">
              <w:rPr>
                <w:rPrChange w:id="334" w:author="KUNII Suguru" w:date="2017-10-27T12:30:00Z">
                  <w:rPr>
                    <w:rStyle w:val="ab"/>
                    <w:rFonts w:ascii="Tahoma" w:hAnsi="Tahoma" w:cs="Tahoma"/>
                    <w:noProof/>
                  </w:rPr>
                </w:rPrChange>
              </w:rPr>
              <w:delText>5.1.1</w:delText>
            </w:r>
            <w:r w:rsidDel="008F7F33">
              <w:rPr>
                <w:rFonts w:asciiTheme="minorHAnsi" w:eastAsiaTheme="minorEastAsia" w:hAnsiTheme="minorHAnsi"/>
                <w:noProof/>
              </w:rPr>
              <w:tab/>
            </w:r>
            <w:r w:rsidRPr="008F7F33" w:rsidDel="008F7F33">
              <w:rPr>
                <w:rFonts w:hint="eastAsia"/>
                <w:rPrChange w:id="335" w:author="KUNII Suguru" w:date="2017-10-27T12:30:00Z">
                  <w:rPr>
                    <w:rStyle w:val="ab"/>
                    <w:rFonts w:hint="eastAsia"/>
                    <w:noProof/>
                  </w:rPr>
                </w:rPrChange>
              </w:rPr>
              <w:delText>ソフトウェアの更新ポイントの追加</w:delText>
            </w:r>
            <w:r w:rsidDel="008F7F33">
              <w:rPr>
                <w:noProof/>
                <w:webHidden/>
              </w:rPr>
              <w:tab/>
            </w:r>
            <w:r w:rsidR="001478ED" w:rsidDel="008F7F33">
              <w:rPr>
                <w:noProof/>
                <w:webHidden/>
              </w:rPr>
              <w:delText>32</w:delText>
            </w:r>
          </w:del>
        </w:p>
        <w:p w14:paraId="3A1B6274" w14:textId="350EA3DB" w:rsidR="00B02C01" w:rsidDel="008F7F33" w:rsidRDefault="00B02C01">
          <w:pPr>
            <w:pStyle w:val="32"/>
            <w:tabs>
              <w:tab w:val="left" w:pos="1260"/>
              <w:tab w:val="right" w:leader="dot" w:pos="8068"/>
            </w:tabs>
            <w:rPr>
              <w:del w:id="336" w:author="KUNII Suguru" w:date="2017-10-27T12:30:00Z"/>
              <w:rFonts w:asciiTheme="minorHAnsi" w:eastAsiaTheme="minorEastAsia" w:hAnsiTheme="minorHAnsi"/>
              <w:noProof/>
            </w:rPr>
          </w:pPr>
          <w:del w:id="337" w:author="KUNII Suguru" w:date="2017-10-27T12:30:00Z">
            <w:r w:rsidRPr="008F7F33" w:rsidDel="008F7F33">
              <w:rPr>
                <w:rPrChange w:id="338" w:author="KUNII Suguru" w:date="2017-10-27T12:30:00Z">
                  <w:rPr>
                    <w:rStyle w:val="ab"/>
                    <w:rFonts w:ascii="Tahoma" w:hAnsi="Tahoma" w:cs="Tahoma"/>
                    <w:noProof/>
                  </w:rPr>
                </w:rPrChange>
              </w:rPr>
              <w:delText>5.1.2</w:delText>
            </w:r>
            <w:r w:rsidDel="008F7F33">
              <w:rPr>
                <w:rFonts w:asciiTheme="minorHAnsi" w:eastAsiaTheme="minorEastAsia" w:hAnsiTheme="minorHAnsi"/>
                <w:noProof/>
              </w:rPr>
              <w:tab/>
            </w:r>
            <w:r w:rsidRPr="008F7F33" w:rsidDel="008F7F33">
              <w:rPr>
                <w:rPrChange w:id="339" w:author="KUNII Suguru" w:date="2017-10-27T12:30:00Z">
                  <w:rPr>
                    <w:rStyle w:val="ab"/>
                    <w:noProof/>
                  </w:rPr>
                </w:rPrChange>
              </w:rPr>
              <w:delText xml:space="preserve">Office 365 ProPlus </w:delText>
            </w:r>
            <w:r w:rsidRPr="008F7F33" w:rsidDel="008F7F33">
              <w:rPr>
                <w:rFonts w:hint="eastAsia"/>
                <w:rPrChange w:id="340" w:author="KUNII Suguru" w:date="2017-10-27T12:30:00Z">
                  <w:rPr>
                    <w:rStyle w:val="ab"/>
                    <w:rFonts w:hint="eastAsia"/>
                    <w:noProof/>
                  </w:rPr>
                </w:rPrChange>
              </w:rPr>
              <w:delText>の更新プログラム</w:delText>
            </w:r>
            <w:r w:rsidRPr="008F7F33" w:rsidDel="008F7F33">
              <w:rPr>
                <w:rPrChange w:id="341" w:author="KUNII Suguru" w:date="2017-10-27T12:30:00Z">
                  <w:rPr>
                    <w:rStyle w:val="ab"/>
                    <w:noProof/>
                  </w:rPr>
                </w:rPrChange>
              </w:rPr>
              <w:delText xml:space="preserve"> </w:delText>
            </w:r>
            <w:r w:rsidRPr="008F7F33" w:rsidDel="008F7F33">
              <w:rPr>
                <w:rFonts w:hint="eastAsia"/>
                <w:rPrChange w:id="342" w:author="KUNII Suguru" w:date="2017-10-27T12:30:00Z">
                  <w:rPr>
                    <w:rStyle w:val="ab"/>
                    <w:rFonts w:hint="eastAsia"/>
                    <w:noProof/>
                  </w:rPr>
                </w:rPrChange>
              </w:rPr>
              <w:delText>カタログの取得</w:delText>
            </w:r>
            <w:r w:rsidDel="008F7F33">
              <w:rPr>
                <w:noProof/>
                <w:webHidden/>
              </w:rPr>
              <w:tab/>
            </w:r>
            <w:r w:rsidR="001478ED" w:rsidDel="008F7F33">
              <w:rPr>
                <w:noProof/>
                <w:webHidden/>
              </w:rPr>
              <w:delText>41</w:delText>
            </w:r>
          </w:del>
        </w:p>
        <w:p w14:paraId="479CC0C6" w14:textId="62BCB29E" w:rsidR="00B02C01" w:rsidDel="008F7F33" w:rsidRDefault="00B02C01">
          <w:pPr>
            <w:pStyle w:val="21"/>
            <w:tabs>
              <w:tab w:val="left" w:pos="840"/>
              <w:tab w:val="right" w:leader="dot" w:pos="8068"/>
            </w:tabs>
            <w:rPr>
              <w:del w:id="343" w:author="KUNII Suguru" w:date="2017-10-27T12:30:00Z"/>
              <w:rFonts w:asciiTheme="minorHAnsi" w:eastAsiaTheme="minorEastAsia" w:hAnsiTheme="minorHAnsi"/>
              <w:noProof/>
              <w:kern w:val="2"/>
              <w:sz w:val="21"/>
            </w:rPr>
          </w:pPr>
          <w:del w:id="344" w:author="KUNII Suguru" w:date="2017-10-27T12:30:00Z">
            <w:r w:rsidRPr="008F7F33" w:rsidDel="008F7F33">
              <w:rPr>
                <w:rPrChange w:id="345" w:author="KUNII Suguru" w:date="2017-10-27T12:30:00Z">
                  <w:rPr>
                    <w:rStyle w:val="ab"/>
                    <w:rFonts w:ascii="メイリオ" w:hAnsi="メイリオ"/>
                    <w:noProof/>
                  </w:rPr>
                </w:rPrChange>
              </w:rPr>
              <w:delText>5.2</w:delText>
            </w:r>
            <w:r w:rsidDel="008F7F33">
              <w:rPr>
                <w:rFonts w:asciiTheme="minorHAnsi" w:eastAsiaTheme="minorEastAsia" w:hAnsiTheme="minorHAnsi"/>
                <w:noProof/>
                <w:kern w:val="2"/>
                <w:sz w:val="21"/>
              </w:rPr>
              <w:tab/>
            </w:r>
            <w:r w:rsidRPr="008F7F33" w:rsidDel="008F7F33">
              <w:rPr>
                <w:rFonts w:hint="eastAsia"/>
                <w:rPrChange w:id="346" w:author="KUNII Suguru" w:date="2017-10-27T12:30:00Z">
                  <w:rPr>
                    <w:rStyle w:val="ab"/>
                    <w:rFonts w:hint="eastAsia"/>
                    <w:noProof/>
                  </w:rPr>
                </w:rPrChange>
              </w:rPr>
              <w:delText>クライアント構成</w:delText>
            </w:r>
            <w:r w:rsidDel="008F7F33">
              <w:rPr>
                <w:noProof/>
                <w:webHidden/>
              </w:rPr>
              <w:tab/>
            </w:r>
            <w:r w:rsidR="001478ED" w:rsidDel="008F7F33">
              <w:rPr>
                <w:noProof/>
                <w:webHidden/>
              </w:rPr>
              <w:delText>46</w:delText>
            </w:r>
          </w:del>
        </w:p>
        <w:p w14:paraId="639C5474" w14:textId="656C480F" w:rsidR="00B02C01" w:rsidDel="008F7F33" w:rsidRDefault="00B02C01">
          <w:pPr>
            <w:pStyle w:val="32"/>
            <w:tabs>
              <w:tab w:val="left" w:pos="1260"/>
              <w:tab w:val="right" w:leader="dot" w:pos="8068"/>
            </w:tabs>
            <w:rPr>
              <w:del w:id="347" w:author="KUNII Suguru" w:date="2017-10-27T12:30:00Z"/>
              <w:rFonts w:asciiTheme="minorHAnsi" w:eastAsiaTheme="minorEastAsia" w:hAnsiTheme="minorHAnsi"/>
              <w:noProof/>
            </w:rPr>
          </w:pPr>
          <w:del w:id="348" w:author="KUNII Suguru" w:date="2017-10-27T12:30:00Z">
            <w:r w:rsidRPr="008F7F33" w:rsidDel="008F7F33">
              <w:rPr>
                <w:rPrChange w:id="349" w:author="KUNII Suguru" w:date="2017-10-27T12:30:00Z">
                  <w:rPr>
                    <w:rStyle w:val="ab"/>
                    <w:rFonts w:ascii="Tahoma" w:hAnsi="Tahoma" w:cs="Tahoma"/>
                    <w:noProof/>
                  </w:rPr>
                </w:rPrChange>
              </w:rPr>
              <w:delText>5.2.1</w:delText>
            </w:r>
            <w:r w:rsidDel="008F7F33">
              <w:rPr>
                <w:rFonts w:asciiTheme="minorHAnsi" w:eastAsiaTheme="minorEastAsia" w:hAnsiTheme="minorHAnsi"/>
                <w:noProof/>
              </w:rPr>
              <w:tab/>
            </w:r>
            <w:r w:rsidRPr="008F7F33" w:rsidDel="008F7F33">
              <w:rPr>
                <w:rPrChange w:id="350" w:author="KUNII Suguru" w:date="2017-10-27T12:30:00Z">
                  <w:rPr>
                    <w:rStyle w:val="ab"/>
                    <w:noProof/>
                  </w:rPr>
                </w:rPrChange>
              </w:rPr>
              <w:delText xml:space="preserve">Office 365 </w:delText>
            </w:r>
            <w:r w:rsidRPr="008F7F33" w:rsidDel="008F7F33">
              <w:rPr>
                <w:rFonts w:hint="eastAsia"/>
                <w:rPrChange w:id="351" w:author="KUNII Suguru" w:date="2017-10-27T12:30:00Z">
                  <w:rPr>
                    <w:rStyle w:val="ab"/>
                    <w:rFonts w:hint="eastAsia"/>
                    <w:noProof/>
                  </w:rPr>
                </w:rPrChange>
              </w:rPr>
              <w:delText>クライアント</w:delText>
            </w:r>
            <w:r w:rsidRPr="008F7F33" w:rsidDel="008F7F33">
              <w:rPr>
                <w:rPrChange w:id="352" w:author="KUNII Suguru" w:date="2017-10-27T12:30:00Z">
                  <w:rPr>
                    <w:rStyle w:val="ab"/>
                    <w:noProof/>
                  </w:rPr>
                </w:rPrChange>
              </w:rPr>
              <w:delText xml:space="preserve"> </w:delText>
            </w:r>
            <w:r w:rsidRPr="008F7F33" w:rsidDel="008F7F33">
              <w:rPr>
                <w:rFonts w:hint="eastAsia"/>
                <w:rPrChange w:id="353" w:author="KUNII Suguru" w:date="2017-10-27T12:30:00Z">
                  <w:rPr>
                    <w:rStyle w:val="ab"/>
                    <w:rFonts w:hint="eastAsia"/>
                    <w:noProof/>
                  </w:rPr>
                </w:rPrChange>
              </w:rPr>
              <w:delText>エージェントの管理</w:delText>
            </w:r>
            <w:r w:rsidDel="008F7F33">
              <w:rPr>
                <w:noProof/>
                <w:webHidden/>
              </w:rPr>
              <w:tab/>
            </w:r>
            <w:r w:rsidR="001478ED" w:rsidDel="008F7F33">
              <w:rPr>
                <w:noProof/>
                <w:webHidden/>
              </w:rPr>
              <w:delText>46</w:delText>
            </w:r>
          </w:del>
        </w:p>
        <w:p w14:paraId="7F60CEE3" w14:textId="55178FCA" w:rsidR="00B02C01" w:rsidDel="008F7F33" w:rsidRDefault="00B02C01">
          <w:pPr>
            <w:pStyle w:val="32"/>
            <w:tabs>
              <w:tab w:val="left" w:pos="1260"/>
              <w:tab w:val="right" w:leader="dot" w:pos="8068"/>
            </w:tabs>
            <w:rPr>
              <w:del w:id="354" w:author="KUNII Suguru" w:date="2017-10-27T12:30:00Z"/>
              <w:rFonts w:asciiTheme="minorHAnsi" w:eastAsiaTheme="minorEastAsia" w:hAnsiTheme="minorHAnsi"/>
              <w:noProof/>
            </w:rPr>
          </w:pPr>
          <w:del w:id="355" w:author="KUNII Suguru" w:date="2017-10-27T12:30:00Z">
            <w:r w:rsidRPr="008F7F33" w:rsidDel="008F7F33">
              <w:rPr>
                <w:rPrChange w:id="356" w:author="KUNII Suguru" w:date="2017-10-27T12:30:00Z">
                  <w:rPr>
                    <w:rStyle w:val="ab"/>
                    <w:rFonts w:ascii="Tahoma" w:hAnsi="Tahoma" w:cs="Tahoma"/>
                    <w:noProof/>
                  </w:rPr>
                </w:rPrChange>
              </w:rPr>
              <w:delText>5.2.2</w:delText>
            </w:r>
            <w:r w:rsidDel="008F7F33">
              <w:rPr>
                <w:rFonts w:asciiTheme="minorHAnsi" w:eastAsiaTheme="minorEastAsia" w:hAnsiTheme="minorHAnsi"/>
                <w:noProof/>
              </w:rPr>
              <w:tab/>
            </w:r>
            <w:r w:rsidRPr="008F7F33" w:rsidDel="008F7F33">
              <w:rPr>
                <w:rFonts w:hint="eastAsia"/>
                <w:rPrChange w:id="357" w:author="KUNII Suguru" w:date="2017-10-27T12:30:00Z">
                  <w:rPr>
                    <w:rStyle w:val="ab"/>
                    <w:rFonts w:hint="eastAsia"/>
                    <w:noProof/>
                  </w:rPr>
                </w:rPrChange>
              </w:rPr>
              <w:delText>クライアント</w:delText>
            </w:r>
            <w:r w:rsidRPr="008F7F33" w:rsidDel="008F7F33">
              <w:rPr>
                <w:rPrChange w:id="358" w:author="KUNII Suguru" w:date="2017-10-27T12:30:00Z">
                  <w:rPr>
                    <w:rStyle w:val="ab"/>
                    <w:noProof/>
                  </w:rPr>
                </w:rPrChange>
              </w:rPr>
              <w:delText xml:space="preserve"> </w:delText>
            </w:r>
            <w:r w:rsidRPr="008F7F33" w:rsidDel="008F7F33">
              <w:rPr>
                <w:rFonts w:hint="eastAsia"/>
                <w:rPrChange w:id="359" w:author="KUNII Suguru" w:date="2017-10-27T12:30:00Z">
                  <w:rPr>
                    <w:rStyle w:val="ab"/>
                    <w:rFonts w:hint="eastAsia"/>
                    <w:noProof/>
                  </w:rPr>
                </w:rPrChange>
              </w:rPr>
              <w:delText>スキャン</w:delText>
            </w:r>
            <w:r w:rsidDel="008F7F33">
              <w:rPr>
                <w:noProof/>
                <w:webHidden/>
              </w:rPr>
              <w:tab/>
            </w:r>
            <w:r w:rsidR="001478ED" w:rsidDel="008F7F33">
              <w:rPr>
                <w:noProof/>
                <w:webHidden/>
              </w:rPr>
              <w:delText>48</w:delText>
            </w:r>
          </w:del>
        </w:p>
        <w:p w14:paraId="3FEDD81F" w14:textId="7BAFCDA0" w:rsidR="00B02C01" w:rsidDel="008F7F33" w:rsidRDefault="00B02C01">
          <w:pPr>
            <w:pStyle w:val="21"/>
            <w:tabs>
              <w:tab w:val="left" w:pos="840"/>
              <w:tab w:val="right" w:leader="dot" w:pos="8068"/>
            </w:tabs>
            <w:rPr>
              <w:del w:id="360" w:author="KUNII Suguru" w:date="2017-10-27T12:30:00Z"/>
              <w:rFonts w:asciiTheme="minorHAnsi" w:eastAsiaTheme="minorEastAsia" w:hAnsiTheme="minorHAnsi"/>
              <w:noProof/>
              <w:kern w:val="2"/>
              <w:sz w:val="21"/>
            </w:rPr>
          </w:pPr>
          <w:del w:id="361" w:author="KUNII Suguru" w:date="2017-10-27T12:30:00Z">
            <w:r w:rsidRPr="008F7F33" w:rsidDel="008F7F33">
              <w:rPr>
                <w:rPrChange w:id="362" w:author="KUNII Suguru" w:date="2017-10-27T12:30:00Z">
                  <w:rPr>
                    <w:rStyle w:val="ab"/>
                    <w:rFonts w:ascii="メイリオ" w:hAnsi="メイリオ"/>
                    <w:noProof/>
                  </w:rPr>
                </w:rPrChange>
              </w:rPr>
              <w:delText>5.3</w:delText>
            </w:r>
            <w:r w:rsidDel="008F7F33">
              <w:rPr>
                <w:rFonts w:asciiTheme="minorHAnsi" w:eastAsiaTheme="minorEastAsia" w:hAnsiTheme="minorHAnsi"/>
                <w:noProof/>
                <w:kern w:val="2"/>
                <w:sz w:val="21"/>
              </w:rPr>
              <w:tab/>
            </w:r>
            <w:r w:rsidRPr="008F7F33" w:rsidDel="008F7F33">
              <w:rPr>
                <w:rFonts w:hint="eastAsia"/>
                <w:rPrChange w:id="363" w:author="KUNII Suguru" w:date="2017-10-27T12:30:00Z">
                  <w:rPr>
                    <w:rStyle w:val="ab"/>
                    <w:rFonts w:hint="eastAsia"/>
                    <w:noProof/>
                  </w:rPr>
                </w:rPrChange>
              </w:rPr>
              <w:delText>更新プログラムの展開</w:delText>
            </w:r>
            <w:r w:rsidDel="008F7F33">
              <w:rPr>
                <w:noProof/>
                <w:webHidden/>
              </w:rPr>
              <w:tab/>
            </w:r>
            <w:r w:rsidR="001478ED" w:rsidDel="008F7F33">
              <w:rPr>
                <w:noProof/>
                <w:webHidden/>
              </w:rPr>
              <w:delText>51</w:delText>
            </w:r>
          </w:del>
        </w:p>
        <w:p w14:paraId="2288E844" w14:textId="404C0E3C" w:rsidR="00B02C01" w:rsidDel="008F7F33" w:rsidRDefault="00B02C01">
          <w:pPr>
            <w:pStyle w:val="32"/>
            <w:tabs>
              <w:tab w:val="left" w:pos="1260"/>
              <w:tab w:val="right" w:leader="dot" w:pos="8068"/>
            </w:tabs>
            <w:rPr>
              <w:del w:id="364" w:author="KUNII Suguru" w:date="2017-10-27T12:30:00Z"/>
              <w:rFonts w:asciiTheme="minorHAnsi" w:eastAsiaTheme="minorEastAsia" w:hAnsiTheme="minorHAnsi"/>
              <w:noProof/>
            </w:rPr>
          </w:pPr>
          <w:del w:id="365" w:author="KUNII Suguru" w:date="2017-10-27T12:30:00Z">
            <w:r w:rsidRPr="008F7F33" w:rsidDel="008F7F33">
              <w:rPr>
                <w:rPrChange w:id="366" w:author="KUNII Suguru" w:date="2017-10-27T12:30:00Z">
                  <w:rPr>
                    <w:rStyle w:val="ab"/>
                    <w:rFonts w:ascii="Tahoma" w:hAnsi="Tahoma" w:cs="Tahoma"/>
                    <w:noProof/>
                  </w:rPr>
                </w:rPrChange>
              </w:rPr>
              <w:delText>5.3.1</w:delText>
            </w:r>
            <w:r w:rsidDel="008F7F33">
              <w:rPr>
                <w:rFonts w:asciiTheme="minorHAnsi" w:eastAsiaTheme="minorEastAsia" w:hAnsiTheme="minorHAnsi"/>
                <w:noProof/>
              </w:rPr>
              <w:tab/>
            </w:r>
            <w:r w:rsidRPr="008F7F33" w:rsidDel="008F7F33">
              <w:rPr>
                <w:rFonts w:hint="eastAsia"/>
                <w:rPrChange w:id="367" w:author="KUNII Suguru" w:date="2017-10-27T12:30:00Z">
                  <w:rPr>
                    <w:rStyle w:val="ab"/>
                    <w:rFonts w:hint="eastAsia"/>
                    <w:noProof/>
                  </w:rPr>
                </w:rPrChange>
              </w:rPr>
              <w:delText>自動展開規則</w:delText>
            </w:r>
            <w:r w:rsidRPr="008F7F33" w:rsidDel="008F7F33">
              <w:rPr>
                <w:rPrChange w:id="368" w:author="KUNII Suguru" w:date="2017-10-27T12:30:00Z">
                  <w:rPr>
                    <w:rStyle w:val="ab"/>
                    <w:noProof/>
                  </w:rPr>
                </w:rPrChange>
              </w:rPr>
              <w:delText xml:space="preserve"> (ADR) </w:delText>
            </w:r>
            <w:r w:rsidRPr="008F7F33" w:rsidDel="008F7F33">
              <w:rPr>
                <w:rFonts w:hint="eastAsia"/>
                <w:rPrChange w:id="369" w:author="KUNII Suguru" w:date="2017-10-27T12:30:00Z">
                  <w:rPr>
                    <w:rStyle w:val="ab"/>
                    <w:rFonts w:hint="eastAsia"/>
                    <w:noProof/>
                  </w:rPr>
                </w:rPrChange>
              </w:rPr>
              <w:delText>の作成</w:delText>
            </w:r>
            <w:r w:rsidDel="008F7F33">
              <w:rPr>
                <w:noProof/>
                <w:webHidden/>
              </w:rPr>
              <w:tab/>
            </w:r>
            <w:r w:rsidR="001478ED" w:rsidDel="008F7F33">
              <w:rPr>
                <w:noProof/>
                <w:webHidden/>
              </w:rPr>
              <w:delText>52</w:delText>
            </w:r>
          </w:del>
        </w:p>
        <w:p w14:paraId="79434BB8" w14:textId="07CF3E39" w:rsidR="00B02C01" w:rsidDel="008F7F33" w:rsidRDefault="00B02C01">
          <w:pPr>
            <w:pStyle w:val="32"/>
            <w:tabs>
              <w:tab w:val="left" w:pos="1260"/>
              <w:tab w:val="right" w:leader="dot" w:pos="8068"/>
            </w:tabs>
            <w:rPr>
              <w:del w:id="370" w:author="KUNII Suguru" w:date="2017-10-27T12:30:00Z"/>
              <w:rFonts w:asciiTheme="minorHAnsi" w:eastAsiaTheme="minorEastAsia" w:hAnsiTheme="minorHAnsi"/>
              <w:noProof/>
            </w:rPr>
          </w:pPr>
          <w:del w:id="371" w:author="KUNII Suguru" w:date="2017-10-27T12:30:00Z">
            <w:r w:rsidRPr="008F7F33" w:rsidDel="008F7F33">
              <w:rPr>
                <w:rPrChange w:id="372" w:author="KUNII Suguru" w:date="2017-10-27T12:30:00Z">
                  <w:rPr>
                    <w:rStyle w:val="ab"/>
                    <w:rFonts w:ascii="Tahoma" w:hAnsi="Tahoma" w:cs="Tahoma"/>
                    <w:noProof/>
                  </w:rPr>
                </w:rPrChange>
              </w:rPr>
              <w:delText>5.3.2</w:delText>
            </w:r>
            <w:r w:rsidDel="008F7F33">
              <w:rPr>
                <w:rFonts w:asciiTheme="minorHAnsi" w:eastAsiaTheme="minorEastAsia" w:hAnsiTheme="minorHAnsi"/>
                <w:noProof/>
              </w:rPr>
              <w:tab/>
            </w:r>
            <w:r w:rsidRPr="008F7F33" w:rsidDel="008F7F33">
              <w:rPr>
                <w:rFonts w:hint="eastAsia"/>
                <w:rPrChange w:id="373" w:author="KUNII Suguru" w:date="2017-10-27T12:30:00Z">
                  <w:rPr>
                    <w:rStyle w:val="ab"/>
                    <w:rFonts w:hint="eastAsia"/>
                    <w:noProof/>
                  </w:rPr>
                </w:rPrChange>
              </w:rPr>
              <w:delText>クライアント側の確認</w:delText>
            </w:r>
            <w:r w:rsidDel="008F7F33">
              <w:rPr>
                <w:noProof/>
                <w:webHidden/>
              </w:rPr>
              <w:tab/>
            </w:r>
            <w:r w:rsidR="001478ED" w:rsidDel="008F7F33">
              <w:rPr>
                <w:noProof/>
                <w:webHidden/>
              </w:rPr>
              <w:delText>64</w:delText>
            </w:r>
          </w:del>
        </w:p>
        <w:p w14:paraId="25BCDBF0" w14:textId="26B4ADC2" w:rsidR="00B02C01" w:rsidDel="008F7F33" w:rsidRDefault="00B02C01">
          <w:pPr>
            <w:pStyle w:val="11"/>
            <w:rPr>
              <w:del w:id="374" w:author="KUNII Suguru" w:date="2017-10-27T12:30:00Z"/>
              <w:rFonts w:asciiTheme="minorHAnsi" w:eastAsiaTheme="minorEastAsia" w:hAnsiTheme="minorHAnsi"/>
              <w:noProof/>
              <w:kern w:val="2"/>
              <w:sz w:val="21"/>
            </w:rPr>
          </w:pPr>
          <w:del w:id="375" w:author="KUNII Suguru" w:date="2017-10-27T12:30:00Z">
            <w:r w:rsidRPr="008F7F33" w:rsidDel="008F7F33">
              <w:rPr>
                <w:rPrChange w:id="376" w:author="KUNII Suguru" w:date="2017-10-27T12:30:00Z">
                  <w:rPr>
                    <w:rStyle w:val="ab"/>
                    <w:rFonts w:ascii="メイリオ" w:hAnsi="メイリオ" w:cs="メイリオ"/>
                    <w:noProof/>
                  </w:rPr>
                </w:rPrChange>
              </w:rPr>
              <w:delText>6</w:delText>
            </w:r>
            <w:r w:rsidDel="008F7F33">
              <w:rPr>
                <w:rFonts w:asciiTheme="minorHAnsi" w:eastAsiaTheme="minorEastAsia" w:hAnsiTheme="minorHAnsi"/>
                <w:noProof/>
                <w:kern w:val="2"/>
                <w:sz w:val="21"/>
              </w:rPr>
              <w:tab/>
            </w:r>
            <w:r w:rsidRPr="008F7F33" w:rsidDel="008F7F33">
              <w:rPr>
                <w:rFonts w:hint="eastAsia"/>
                <w:rPrChange w:id="377" w:author="KUNII Suguru" w:date="2017-10-27T12:30:00Z">
                  <w:rPr>
                    <w:rStyle w:val="ab"/>
                    <w:rFonts w:hint="eastAsia"/>
                    <w:noProof/>
                  </w:rPr>
                </w:rPrChange>
              </w:rPr>
              <w:delText>まとめ</w:delText>
            </w:r>
            <w:r w:rsidDel="008F7F33">
              <w:rPr>
                <w:noProof/>
                <w:webHidden/>
              </w:rPr>
              <w:tab/>
            </w:r>
            <w:r w:rsidR="001478ED" w:rsidDel="008F7F33">
              <w:rPr>
                <w:noProof/>
                <w:webHidden/>
              </w:rPr>
              <w:delText>68</w:delText>
            </w:r>
          </w:del>
        </w:p>
        <w:p w14:paraId="594E5709" w14:textId="28E703BB" w:rsidR="00B02C01" w:rsidDel="008F7F33" w:rsidRDefault="00B02C01">
          <w:pPr>
            <w:pStyle w:val="11"/>
            <w:rPr>
              <w:del w:id="378" w:author="KUNII Suguru" w:date="2017-10-27T12:30:00Z"/>
              <w:rFonts w:asciiTheme="minorHAnsi" w:eastAsiaTheme="minorEastAsia" w:hAnsiTheme="minorHAnsi"/>
              <w:noProof/>
              <w:kern w:val="2"/>
              <w:sz w:val="21"/>
            </w:rPr>
          </w:pPr>
          <w:del w:id="379" w:author="KUNII Suguru" w:date="2017-10-27T12:30:00Z">
            <w:r w:rsidRPr="008F7F33" w:rsidDel="008F7F33">
              <w:rPr>
                <w:rPrChange w:id="380" w:author="KUNII Suguru" w:date="2017-10-27T12:30:00Z">
                  <w:rPr>
                    <w:rStyle w:val="ab"/>
                    <w:rFonts w:ascii="メイリオ" w:hAnsi="メイリオ" w:cs="メイリオ"/>
                    <w:noProof/>
                  </w:rPr>
                </w:rPrChange>
              </w:rPr>
              <w:delText>7</w:delText>
            </w:r>
            <w:r w:rsidDel="008F7F33">
              <w:rPr>
                <w:rFonts w:asciiTheme="minorHAnsi" w:eastAsiaTheme="minorEastAsia" w:hAnsiTheme="minorHAnsi"/>
                <w:noProof/>
                <w:kern w:val="2"/>
                <w:sz w:val="21"/>
              </w:rPr>
              <w:tab/>
            </w:r>
            <w:r w:rsidRPr="008F7F33" w:rsidDel="008F7F33">
              <w:rPr>
                <w:rFonts w:hint="eastAsia"/>
                <w:rPrChange w:id="381" w:author="KUNII Suguru" w:date="2017-10-27T12:30:00Z">
                  <w:rPr>
                    <w:rStyle w:val="ab"/>
                    <w:rFonts w:hint="eastAsia"/>
                    <w:noProof/>
                  </w:rPr>
                </w:rPrChange>
              </w:rPr>
              <w:delText>【</w:delText>
            </w:r>
            <w:r w:rsidRPr="008F7F33" w:rsidDel="008F7F33">
              <w:rPr>
                <w:rPrChange w:id="382" w:author="KUNII Suguru" w:date="2017-10-27T12:30:00Z">
                  <w:rPr>
                    <w:rStyle w:val="ab"/>
                    <w:noProof/>
                  </w:rPr>
                </w:rPrChange>
              </w:rPr>
              <w:delText>Appendix</w:delText>
            </w:r>
            <w:r w:rsidRPr="008F7F33" w:rsidDel="008F7F33">
              <w:rPr>
                <w:rFonts w:hint="eastAsia"/>
                <w:rPrChange w:id="383" w:author="KUNII Suguru" w:date="2017-10-27T12:30:00Z">
                  <w:rPr>
                    <w:rStyle w:val="ab"/>
                    <w:rFonts w:hint="eastAsia"/>
                    <w:noProof/>
                  </w:rPr>
                </w:rPrChange>
              </w:rPr>
              <w:delText>】更新プログラム</w:delText>
            </w:r>
            <w:r w:rsidRPr="008F7F33" w:rsidDel="008F7F33">
              <w:rPr>
                <w:rPrChange w:id="384" w:author="KUNII Suguru" w:date="2017-10-27T12:30:00Z">
                  <w:rPr>
                    <w:rStyle w:val="ab"/>
                    <w:noProof/>
                  </w:rPr>
                </w:rPrChange>
              </w:rPr>
              <w:delText xml:space="preserve"> </w:delText>
            </w:r>
            <w:r w:rsidRPr="008F7F33" w:rsidDel="008F7F33">
              <w:rPr>
                <w:rFonts w:hint="eastAsia"/>
                <w:rPrChange w:id="385" w:author="KUNII Suguru" w:date="2017-10-27T12:30:00Z">
                  <w:rPr>
                    <w:rStyle w:val="ab"/>
                    <w:rFonts w:hint="eastAsia"/>
                    <w:noProof/>
                  </w:rPr>
                </w:rPrChange>
              </w:rPr>
              <w:delText>チャネルの設定</w:delText>
            </w:r>
            <w:r w:rsidDel="008F7F33">
              <w:rPr>
                <w:noProof/>
                <w:webHidden/>
              </w:rPr>
              <w:tab/>
            </w:r>
            <w:r w:rsidR="001478ED" w:rsidDel="008F7F33">
              <w:rPr>
                <w:noProof/>
                <w:webHidden/>
              </w:rPr>
              <w:delText>69</w:delText>
            </w:r>
          </w:del>
        </w:p>
        <w:p w14:paraId="2D6DCDBC" w14:textId="3E3B74C5" w:rsidR="00B02C01" w:rsidDel="008F7F33" w:rsidRDefault="00B02C01">
          <w:pPr>
            <w:pStyle w:val="11"/>
            <w:rPr>
              <w:del w:id="386" w:author="KUNII Suguru" w:date="2017-10-27T12:30:00Z"/>
              <w:rFonts w:asciiTheme="minorHAnsi" w:eastAsiaTheme="minorEastAsia" w:hAnsiTheme="minorHAnsi"/>
              <w:noProof/>
              <w:kern w:val="2"/>
              <w:sz w:val="21"/>
            </w:rPr>
          </w:pPr>
          <w:del w:id="387" w:author="KUNII Suguru" w:date="2017-10-27T12:30:00Z">
            <w:r w:rsidRPr="008F7F33" w:rsidDel="008F7F33">
              <w:rPr>
                <w:rPrChange w:id="388" w:author="KUNII Suguru" w:date="2017-10-27T12:30:00Z">
                  <w:rPr>
                    <w:rStyle w:val="ab"/>
                    <w:rFonts w:ascii="メイリオ" w:hAnsi="メイリオ" w:cs="メイリオ"/>
                    <w:noProof/>
                  </w:rPr>
                </w:rPrChange>
              </w:rPr>
              <w:delText>8</w:delText>
            </w:r>
            <w:r w:rsidDel="008F7F33">
              <w:rPr>
                <w:rFonts w:asciiTheme="minorHAnsi" w:eastAsiaTheme="minorEastAsia" w:hAnsiTheme="minorHAnsi"/>
                <w:noProof/>
                <w:kern w:val="2"/>
                <w:sz w:val="21"/>
              </w:rPr>
              <w:tab/>
            </w:r>
            <w:r w:rsidRPr="008F7F33" w:rsidDel="008F7F33">
              <w:rPr>
                <w:rFonts w:hint="eastAsia"/>
                <w:rPrChange w:id="389" w:author="KUNII Suguru" w:date="2017-10-27T12:30:00Z">
                  <w:rPr>
                    <w:rStyle w:val="ab"/>
                    <w:rFonts w:hint="eastAsia"/>
                    <w:noProof/>
                  </w:rPr>
                </w:rPrChange>
              </w:rPr>
              <w:delText>【</w:delText>
            </w:r>
            <w:r w:rsidRPr="008F7F33" w:rsidDel="008F7F33">
              <w:rPr>
                <w:rPrChange w:id="390" w:author="KUNII Suguru" w:date="2017-10-27T12:30:00Z">
                  <w:rPr>
                    <w:rStyle w:val="ab"/>
                    <w:noProof/>
                  </w:rPr>
                </w:rPrChange>
              </w:rPr>
              <w:delText>Appendix</w:delText>
            </w:r>
            <w:r w:rsidRPr="008F7F33" w:rsidDel="008F7F33">
              <w:rPr>
                <w:rFonts w:hint="eastAsia"/>
                <w:rPrChange w:id="391" w:author="KUNII Suguru" w:date="2017-10-27T12:30:00Z">
                  <w:rPr>
                    <w:rStyle w:val="ab"/>
                    <w:rFonts w:hint="eastAsia"/>
                    <w:noProof/>
                  </w:rPr>
                </w:rPrChange>
              </w:rPr>
              <w:delText>】</w:delText>
            </w:r>
            <w:r w:rsidRPr="008F7F33" w:rsidDel="008F7F33">
              <w:rPr>
                <w:rPrChange w:id="392" w:author="KUNII Suguru" w:date="2017-10-27T12:30:00Z">
                  <w:rPr>
                    <w:rStyle w:val="ab"/>
                    <w:noProof/>
                  </w:rPr>
                </w:rPrChange>
              </w:rPr>
              <w:delText xml:space="preserve">Office </w:delText>
            </w:r>
            <w:r w:rsidRPr="008F7F33" w:rsidDel="008F7F33">
              <w:rPr>
                <w:rFonts w:hint="eastAsia"/>
                <w:rPrChange w:id="393" w:author="KUNII Suguru" w:date="2017-10-27T12:30:00Z">
                  <w:rPr>
                    <w:rStyle w:val="ab"/>
                    <w:rFonts w:hint="eastAsia"/>
                    <w:noProof/>
                  </w:rPr>
                </w:rPrChange>
              </w:rPr>
              <w:delText>展開ツールと設定ファイルについて</w:delText>
            </w:r>
            <w:r w:rsidDel="008F7F33">
              <w:rPr>
                <w:noProof/>
                <w:webHidden/>
              </w:rPr>
              <w:tab/>
            </w:r>
            <w:r w:rsidR="001478ED" w:rsidDel="008F7F33">
              <w:rPr>
                <w:noProof/>
                <w:webHidden/>
              </w:rPr>
              <w:delText>79</w:delText>
            </w:r>
          </w:del>
        </w:p>
        <w:p w14:paraId="687A7A7D" w14:textId="7BC57765" w:rsidR="00B02C01" w:rsidDel="008F7F33" w:rsidRDefault="00B02C01">
          <w:pPr>
            <w:pStyle w:val="32"/>
            <w:tabs>
              <w:tab w:val="left" w:pos="1260"/>
              <w:tab w:val="right" w:leader="dot" w:pos="8068"/>
            </w:tabs>
            <w:rPr>
              <w:del w:id="394" w:author="KUNII Suguru" w:date="2017-10-27T12:30:00Z"/>
              <w:rFonts w:asciiTheme="minorHAnsi" w:eastAsiaTheme="minorEastAsia" w:hAnsiTheme="minorHAnsi"/>
              <w:noProof/>
            </w:rPr>
          </w:pPr>
          <w:del w:id="395" w:author="KUNII Suguru" w:date="2017-10-27T12:30:00Z">
            <w:r w:rsidRPr="008F7F33" w:rsidDel="008F7F33">
              <w:rPr>
                <w:rPrChange w:id="396" w:author="KUNII Suguru" w:date="2017-10-27T12:30:00Z">
                  <w:rPr>
                    <w:rStyle w:val="ab"/>
                    <w:rFonts w:ascii="Tahoma" w:hAnsi="Tahoma" w:cs="Tahoma"/>
                    <w:noProof/>
                  </w:rPr>
                </w:rPrChange>
              </w:rPr>
              <w:delText>8.1.1</w:delText>
            </w:r>
            <w:r w:rsidDel="008F7F33">
              <w:rPr>
                <w:rFonts w:asciiTheme="minorHAnsi" w:eastAsiaTheme="minorEastAsia" w:hAnsiTheme="minorHAnsi"/>
                <w:noProof/>
              </w:rPr>
              <w:tab/>
            </w:r>
            <w:r w:rsidRPr="008F7F33" w:rsidDel="008F7F33">
              <w:rPr>
                <w:rPrChange w:id="397" w:author="KUNII Suguru" w:date="2017-10-27T12:30:00Z">
                  <w:rPr>
                    <w:rStyle w:val="ab"/>
                    <w:noProof/>
                  </w:rPr>
                </w:rPrChange>
              </w:rPr>
              <w:delText xml:space="preserve">Office </w:delText>
            </w:r>
            <w:r w:rsidRPr="008F7F33" w:rsidDel="008F7F33">
              <w:rPr>
                <w:rFonts w:hint="eastAsia"/>
                <w:rPrChange w:id="398" w:author="KUNII Suguru" w:date="2017-10-27T12:30:00Z">
                  <w:rPr>
                    <w:rStyle w:val="ab"/>
                    <w:rFonts w:hint="eastAsia"/>
                    <w:noProof/>
                  </w:rPr>
                </w:rPrChange>
              </w:rPr>
              <w:delText>展開ツール</w:delText>
            </w:r>
            <w:r w:rsidDel="008F7F33">
              <w:rPr>
                <w:noProof/>
                <w:webHidden/>
              </w:rPr>
              <w:tab/>
            </w:r>
            <w:r w:rsidR="001478ED" w:rsidDel="008F7F33">
              <w:rPr>
                <w:noProof/>
                <w:webHidden/>
              </w:rPr>
              <w:delText>79</w:delText>
            </w:r>
          </w:del>
        </w:p>
        <w:p w14:paraId="3DB9FB68" w14:textId="395CABFF" w:rsidR="00B02C01" w:rsidDel="008F7F33" w:rsidRDefault="00B02C01">
          <w:pPr>
            <w:pStyle w:val="32"/>
            <w:tabs>
              <w:tab w:val="left" w:pos="1260"/>
              <w:tab w:val="right" w:leader="dot" w:pos="8068"/>
            </w:tabs>
            <w:rPr>
              <w:del w:id="399" w:author="KUNII Suguru" w:date="2017-10-27T12:30:00Z"/>
              <w:rFonts w:asciiTheme="minorHAnsi" w:eastAsiaTheme="minorEastAsia" w:hAnsiTheme="minorHAnsi"/>
              <w:noProof/>
            </w:rPr>
          </w:pPr>
          <w:del w:id="400" w:author="KUNII Suguru" w:date="2017-10-27T12:30:00Z">
            <w:r w:rsidRPr="008F7F33" w:rsidDel="008F7F33">
              <w:rPr>
                <w:rPrChange w:id="401" w:author="KUNII Suguru" w:date="2017-10-27T12:30:00Z">
                  <w:rPr>
                    <w:rStyle w:val="ab"/>
                    <w:rFonts w:ascii="Tahoma" w:hAnsi="Tahoma" w:cs="Tahoma"/>
                    <w:noProof/>
                  </w:rPr>
                </w:rPrChange>
              </w:rPr>
              <w:delText>8.1.2</w:delText>
            </w:r>
            <w:r w:rsidDel="008F7F33">
              <w:rPr>
                <w:rFonts w:asciiTheme="minorHAnsi" w:eastAsiaTheme="minorEastAsia" w:hAnsiTheme="minorHAnsi"/>
                <w:noProof/>
              </w:rPr>
              <w:tab/>
            </w:r>
            <w:r w:rsidRPr="008F7F33" w:rsidDel="008F7F33">
              <w:rPr>
                <w:rFonts w:hint="eastAsia"/>
                <w:rPrChange w:id="402" w:author="KUNII Suguru" w:date="2017-10-27T12:30:00Z">
                  <w:rPr>
                    <w:rStyle w:val="ab"/>
                    <w:rFonts w:hint="eastAsia"/>
                    <w:noProof/>
                  </w:rPr>
                </w:rPrChange>
              </w:rPr>
              <w:delText>設定ファイルの構成</w:delText>
            </w:r>
            <w:r w:rsidDel="008F7F33">
              <w:rPr>
                <w:noProof/>
                <w:webHidden/>
              </w:rPr>
              <w:tab/>
            </w:r>
            <w:r w:rsidR="001478ED" w:rsidDel="008F7F33">
              <w:rPr>
                <w:noProof/>
                <w:webHidden/>
              </w:rPr>
              <w:delText>80</w:delText>
            </w:r>
          </w:del>
        </w:p>
        <w:p w14:paraId="22EE9123" w14:textId="502C932B" w:rsidR="00B02C01" w:rsidDel="008F7F33" w:rsidRDefault="00B02C01">
          <w:pPr>
            <w:pStyle w:val="32"/>
            <w:tabs>
              <w:tab w:val="left" w:pos="1260"/>
              <w:tab w:val="right" w:leader="dot" w:pos="8068"/>
            </w:tabs>
            <w:rPr>
              <w:del w:id="403" w:author="KUNII Suguru" w:date="2017-10-27T12:30:00Z"/>
              <w:rFonts w:asciiTheme="minorHAnsi" w:eastAsiaTheme="minorEastAsia" w:hAnsiTheme="minorHAnsi"/>
              <w:noProof/>
            </w:rPr>
          </w:pPr>
          <w:del w:id="404" w:author="KUNII Suguru" w:date="2017-10-27T12:30:00Z">
            <w:r w:rsidRPr="008F7F33" w:rsidDel="008F7F33">
              <w:rPr>
                <w:rPrChange w:id="405" w:author="KUNII Suguru" w:date="2017-10-27T12:30:00Z">
                  <w:rPr>
                    <w:rStyle w:val="ab"/>
                    <w:rFonts w:ascii="Tahoma" w:hAnsi="Tahoma" w:cs="Tahoma"/>
                    <w:noProof/>
                  </w:rPr>
                </w:rPrChange>
              </w:rPr>
              <w:delText>8.1.3</w:delText>
            </w:r>
            <w:r w:rsidDel="008F7F33">
              <w:rPr>
                <w:rFonts w:asciiTheme="minorHAnsi" w:eastAsiaTheme="minorEastAsia" w:hAnsiTheme="minorHAnsi"/>
                <w:noProof/>
              </w:rPr>
              <w:tab/>
            </w:r>
            <w:r w:rsidRPr="008F7F33" w:rsidDel="008F7F33">
              <w:rPr>
                <w:rPrChange w:id="406" w:author="KUNII Suguru" w:date="2017-10-27T12:30:00Z">
                  <w:rPr>
                    <w:rStyle w:val="ab"/>
                    <w:noProof/>
                  </w:rPr>
                </w:rPrChange>
              </w:rPr>
              <w:delText>PowerShell</w:delText>
            </w:r>
            <w:r w:rsidRPr="008F7F33" w:rsidDel="008F7F33">
              <w:rPr>
                <w:rFonts w:hint="eastAsia"/>
                <w:rPrChange w:id="407" w:author="KUNII Suguru" w:date="2017-10-27T12:30:00Z">
                  <w:rPr>
                    <w:rStyle w:val="ab"/>
                    <w:rFonts w:hint="eastAsia"/>
                    <w:noProof/>
                  </w:rPr>
                </w:rPrChange>
              </w:rPr>
              <w:delText>による設定ファイルのインストールのカスタマイズ</w:delText>
            </w:r>
            <w:r w:rsidDel="008F7F33">
              <w:rPr>
                <w:noProof/>
                <w:webHidden/>
              </w:rPr>
              <w:tab/>
            </w:r>
            <w:r w:rsidR="001478ED" w:rsidDel="008F7F33">
              <w:rPr>
                <w:noProof/>
                <w:webHidden/>
              </w:rPr>
              <w:delText>82</w:delText>
            </w:r>
          </w:del>
        </w:p>
        <w:p w14:paraId="3542A2B7" w14:textId="35AEED08" w:rsidR="00B02C01" w:rsidDel="008F7F33" w:rsidRDefault="00B02C01">
          <w:pPr>
            <w:pStyle w:val="11"/>
            <w:rPr>
              <w:del w:id="408" w:author="KUNII Suguru" w:date="2017-10-27T12:30:00Z"/>
              <w:rFonts w:asciiTheme="minorHAnsi" w:eastAsiaTheme="minorEastAsia" w:hAnsiTheme="minorHAnsi"/>
              <w:noProof/>
              <w:kern w:val="2"/>
              <w:sz w:val="21"/>
            </w:rPr>
          </w:pPr>
          <w:del w:id="409" w:author="KUNII Suguru" w:date="2017-10-27T12:30:00Z">
            <w:r w:rsidRPr="008F7F33" w:rsidDel="008F7F33">
              <w:rPr>
                <w:rPrChange w:id="410" w:author="KUNII Suguru" w:date="2017-10-27T12:30:00Z">
                  <w:rPr>
                    <w:rStyle w:val="ab"/>
                    <w:rFonts w:ascii="メイリオ" w:hAnsi="メイリオ" w:cs="メイリオ"/>
                    <w:noProof/>
                  </w:rPr>
                </w:rPrChange>
              </w:rPr>
              <w:delText>9</w:delText>
            </w:r>
            <w:r w:rsidDel="008F7F33">
              <w:rPr>
                <w:rFonts w:asciiTheme="minorHAnsi" w:eastAsiaTheme="minorEastAsia" w:hAnsiTheme="minorHAnsi"/>
                <w:noProof/>
                <w:kern w:val="2"/>
                <w:sz w:val="21"/>
              </w:rPr>
              <w:tab/>
            </w:r>
            <w:r w:rsidRPr="008F7F33" w:rsidDel="008F7F33">
              <w:rPr>
                <w:rFonts w:hint="eastAsia"/>
                <w:rPrChange w:id="411" w:author="KUNII Suguru" w:date="2017-10-27T12:30:00Z">
                  <w:rPr>
                    <w:rStyle w:val="ab"/>
                    <w:rFonts w:hint="eastAsia"/>
                    <w:noProof/>
                  </w:rPr>
                </w:rPrChange>
              </w:rPr>
              <w:delText>【</w:delText>
            </w:r>
            <w:r w:rsidRPr="008F7F33" w:rsidDel="008F7F33">
              <w:rPr>
                <w:rPrChange w:id="412" w:author="KUNII Suguru" w:date="2017-10-27T12:30:00Z">
                  <w:rPr>
                    <w:rStyle w:val="ab"/>
                    <w:noProof/>
                  </w:rPr>
                </w:rPrChange>
              </w:rPr>
              <w:delText>Appendix</w:delText>
            </w:r>
            <w:r w:rsidRPr="008F7F33" w:rsidDel="008F7F33">
              <w:rPr>
                <w:rFonts w:hint="eastAsia"/>
                <w:rPrChange w:id="413" w:author="KUNII Suguru" w:date="2017-10-27T12:30:00Z">
                  <w:rPr>
                    <w:rStyle w:val="ab"/>
                    <w:rFonts w:hint="eastAsia"/>
                    <w:noProof/>
                  </w:rPr>
                </w:rPrChange>
              </w:rPr>
              <w:delText>】</w:delText>
            </w:r>
            <w:r w:rsidRPr="008F7F33" w:rsidDel="008F7F33">
              <w:rPr>
                <w:rPrChange w:id="414" w:author="KUNII Suguru" w:date="2017-10-27T12:30:00Z">
                  <w:rPr>
                    <w:rStyle w:val="ab"/>
                    <w:noProof/>
                  </w:rPr>
                </w:rPrChange>
              </w:rPr>
              <w:delText xml:space="preserve">Office </w:delText>
            </w:r>
            <w:r w:rsidRPr="008F7F33" w:rsidDel="008F7F33">
              <w:rPr>
                <w:rFonts w:hint="eastAsia"/>
                <w:rPrChange w:id="415" w:author="KUNII Suguru" w:date="2017-10-27T12:30:00Z">
                  <w:rPr>
                    <w:rStyle w:val="ab"/>
                    <w:rFonts w:hint="eastAsia"/>
                    <w:noProof/>
                  </w:rPr>
                </w:rPrChange>
              </w:rPr>
              <w:delText>展開ツールと設定ファイルを利用した展開</w:delText>
            </w:r>
            <w:r w:rsidDel="008F7F33">
              <w:rPr>
                <w:noProof/>
                <w:webHidden/>
              </w:rPr>
              <w:tab/>
            </w:r>
            <w:r w:rsidR="001478ED" w:rsidDel="008F7F33">
              <w:rPr>
                <w:noProof/>
                <w:webHidden/>
              </w:rPr>
              <w:delText>83</w:delText>
            </w:r>
          </w:del>
        </w:p>
        <w:p w14:paraId="58690665" w14:textId="4A54FD53" w:rsidR="00B02C01" w:rsidDel="008F7F33" w:rsidRDefault="00B02C01">
          <w:pPr>
            <w:pStyle w:val="21"/>
            <w:tabs>
              <w:tab w:val="left" w:pos="840"/>
              <w:tab w:val="right" w:leader="dot" w:pos="8068"/>
            </w:tabs>
            <w:rPr>
              <w:del w:id="416" w:author="KUNII Suguru" w:date="2017-10-27T12:30:00Z"/>
              <w:rFonts w:asciiTheme="minorHAnsi" w:eastAsiaTheme="minorEastAsia" w:hAnsiTheme="minorHAnsi"/>
              <w:noProof/>
              <w:kern w:val="2"/>
              <w:sz w:val="21"/>
            </w:rPr>
          </w:pPr>
          <w:del w:id="417" w:author="KUNII Suguru" w:date="2017-10-27T12:30:00Z">
            <w:r w:rsidRPr="008F7F33" w:rsidDel="008F7F33">
              <w:rPr>
                <w:rPrChange w:id="418" w:author="KUNII Suguru" w:date="2017-10-27T12:30:00Z">
                  <w:rPr>
                    <w:rStyle w:val="ab"/>
                    <w:rFonts w:ascii="メイリオ" w:hAnsi="メイリオ"/>
                    <w:noProof/>
                  </w:rPr>
                </w:rPrChange>
              </w:rPr>
              <w:delText>9.1</w:delText>
            </w:r>
            <w:r w:rsidDel="008F7F33">
              <w:rPr>
                <w:rFonts w:asciiTheme="minorHAnsi" w:eastAsiaTheme="minorEastAsia" w:hAnsiTheme="minorHAnsi"/>
                <w:noProof/>
                <w:kern w:val="2"/>
                <w:sz w:val="21"/>
              </w:rPr>
              <w:tab/>
            </w:r>
            <w:r w:rsidRPr="008F7F33" w:rsidDel="008F7F33">
              <w:rPr>
                <w:rPrChange w:id="419" w:author="KUNII Suguru" w:date="2017-10-27T12:30:00Z">
                  <w:rPr>
                    <w:rStyle w:val="ab"/>
                    <w:noProof/>
                  </w:rPr>
                </w:rPrChange>
              </w:rPr>
              <w:delText xml:space="preserve">Office </w:delText>
            </w:r>
            <w:r w:rsidRPr="008F7F33" w:rsidDel="008F7F33">
              <w:rPr>
                <w:rFonts w:hint="eastAsia"/>
                <w:rPrChange w:id="420" w:author="KUNII Suguru" w:date="2017-10-27T12:30:00Z">
                  <w:rPr>
                    <w:rStyle w:val="ab"/>
                    <w:rFonts w:hint="eastAsia"/>
                    <w:noProof/>
                  </w:rPr>
                </w:rPrChange>
              </w:rPr>
              <w:delText>展開ツールの入手</w:delText>
            </w:r>
            <w:r w:rsidDel="008F7F33">
              <w:rPr>
                <w:noProof/>
                <w:webHidden/>
              </w:rPr>
              <w:tab/>
            </w:r>
            <w:r w:rsidR="001478ED" w:rsidDel="008F7F33">
              <w:rPr>
                <w:noProof/>
                <w:webHidden/>
              </w:rPr>
              <w:delText>84</w:delText>
            </w:r>
          </w:del>
        </w:p>
        <w:p w14:paraId="50272835" w14:textId="32AEBE7F" w:rsidR="00B02C01" w:rsidDel="008F7F33" w:rsidRDefault="00B02C01">
          <w:pPr>
            <w:pStyle w:val="21"/>
            <w:tabs>
              <w:tab w:val="left" w:pos="840"/>
              <w:tab w:val="right" w:leader="dot" w:pos="8068"/>
            </w:tabs>
            <w:rPr>
              <w:del w:id="421" w:author="KUNII Suguru" w:date="2017-10-27T12:30:00Z"/>
              <w:rFonts w:asciiTheme="minorHAnsi" w:eastAsiaTheme="minorEastAsia" w:hAnsiTheme="minorHAnsi"/>
              <w:noProof/>
              <w:kern w:val="2"/>
              <w:sz w:val="21"/>
            </w:rPr>
          </w:pPr>
          <w:del w:id="422" w:author="KUNII Suguru" w:date="2017-10-27T12:30:00Z">
            <w:r w:rsidRPr="008F7F33" w:rsidDel="008F7F33">
              <w:rPr>
                <w:rPrChange w:id="423" w:author="KUNII Suguru" w:date="2017-10-27T12:30:00Z">
                  <w:rPr>
                    <w:rStyle w:val="ab"/>
                    <w:rFonts w:ascii="メイリオ" w:hAnsi="メイリオ"/>
                    <w:noProof/>
                  </w:rPr>
                </w:rPrChange>
              </w:rPr>
              <w:delText>9.2</w:delText>
            </w:r>
            <w:r w:rsidDel="008F7F33">
              <w:rPr>
                <w:rFonts w:asciiTheme="minorHAnsi" w:eastAsiaTheme="minorEastAsia" w:hAnsiTheme="minorHAnsi"/>
                <w:noProof/>
                <w:kern w:val="2"/>
                <w:sz w:val="21"/>
              </w:rPr>
              <w:tab/>
            </w:r>
            <w:r w:rsidRPr="008F7F33" w:rsidDel="008F7F33">
              <w:rPr>
                <w:rPrChange w:id="424" w:author="KUNII Suguru" w:date="2017-10-27T12:30:00Z">
                  <w:rPr>
                    <w:rStyle w:val="ab"/>
                    <w:noProof/>
                  </w:rPr>
                </w:rPrChange>
              </w:rPr>
              <w:delText xml:space="preserve">Office 365 ProPlus </w:delText>
            </w:r>
            <w:r w:rsidRPr="008F7F33" w:rsidDel="008F7F33">
              <w:rPr>
                <w:rFonts w:hint="eastAsia"/>
                <w:rPrChange w:id="425" w:author="KUNII Suguru" w:date="2017-10-27T12:30:00Z">
                  <w:rPr>
                    <w:rStyle w:val="ab"/>
                    <w:rFonts w:hint="eastAsia"/>
                    <w:noProof/>
                  </w:rPr>
                </w:rPrChange>
              </w:rPr>
              <w:delText>ダウンロード用設定ファイルの作成</w:delText>
            </w:r>
            <w:r w:rsidDel="008F7F33">
              <w:rPr>
                <w:noProof/>
                <w:webHidden/>
              </w:rPr>
              <w:tab/>
            </w:r>
            <w:r w:rsidR="001478ED" w:rsidDel="008F7F33">
              <w:rPr>
                <w:noProof/>
                <w:webHidden/>
              </w:rPr>
              <w:delText>89</w:delText>
            </w:r>
          </w:del>
        </w:p>
        <w:p w14:paraId="093E5917" w14:textId="5EB9F1C1" w:rsidR="00B02C01" w:rsidDel="008F7F33" w:rsidRDefault="00B02C01">
          <w:pPr>
            <w:pStyle w:val="21"/>
            <w:tabs>
              <w:tab w:val="left" w:pos="840"/>
              <w:tab w:val="right" w:leader="dot" w:pos="8068"/>
            </w:tabs>
            <w:rPr>
              <w:del w:id="426" w:author="KUNII Suguru" w:date="2017-10-27T12:30:00Z"/>
              <w:rFonts w:asciiTheme="minorHAnsi" w:eastAsiaTheme="minorEastAsia" w:hAnsiTheme="minorHAnsi"/>
              <w:noProof/>
              <w:kern w:val="2"/>
              <w:sz w:val="21"/>
            </w:rPr>
          </w:pPr>
          <w:del w:id="427" w:author="KUNII Suguru" w:date="2017-10-27T12:30:00Z">
            <w:r w:rsidRPr="008F7F33" w:rsidDel="008F7F33">
              <w:rPr>
                <w:rPrChange w:id="428" w:author="KUNII Suguru" w:date="2017-10-27T12:30:00Z">
                  <w:rPr>
                    <w:rStyle w:val="ab"/>
                    <w:rFonts w:ascii="メイリオ" w:hAnsi="メイリオ"/>
                    <w:noProof/>
                  </w:rPr>
                </w:rPrChange>
              </w:rPr>
              <w:delText>9.3</w:delText>
            </w:r>
            <w:r w:rsidDel="008F7F33">
              <w:rPr>
                <w:rFonts w:asciiTheme="minorHAnsi" w:eastAsiaTheme="minorEastAsia" w:hAnsiTheme="minorHAnsi"/>
                <w:noProof/>
                <w:kern w:val="2"/>
                <w:sz w:val="21"/>
              </w:rPr>
              <w:tab/>
            </w:r>
            <w:r w:rsidRPr="008F7F33" w:rsidDel="008F7F33">
              <w:rPr>
                <w:rPrChange w:id="429" w:author="KUNII Suguru" w:date="2017-10-27T12:30:00Z">
                  <w:rPr>
                    <w:rStyle w:val="ab"/>
                    <w:noProof/>
                  </w:rPr>
                </w:rPrChange>
              </w:rPr>
              <w:delText xml:space="preserve">Office 365 ProPlus </w:delText>
            </w:r>
            <w:r w:rsidRPr="008F7F33" w:rsidDel="008F7F33">
              <w:rPr>
                <w:rFonts w:hint="eastAsia"/>
                <w:rPrChange w:id="430" w:author="KUNII Suguru" w:date="2017-10-27T12:30:00Z">
                  <w:rPr>
                    <w:rStyle w:val="ab"/>
                    <w:rFonts w:hint="eastAsia"/>
                    <w:noProof/>
                  </w:rPr>
                </w:rPrChange>
              </w:rPr>
              <w:delText>展開用アプリケーションの作成</w:delText>
            </w:r>
            <w:r w:rsidDel="008F7F33">
              <w:rPr>
                <w:noProof/>
                <w:webHidden/>
              </w:rPr>
              <w:tab/>
            </w:r>
            <w:r w:rsidR="001478ED" w:rsidDel="008F7F33">
              <w:rPr>
                <w:noProof/>
                <w:webHidden/>
              </w:rPr>
              <w:delText>96</w:delText>
            </w:r>
          </w:del>
        </w:p>
        <w:p w14:paraId="37EC870C" w14:textId="62BD83CC" w:rsidR="00B02C01" w:rsidDel="008F7F33" w:rsidRDefault="00B02C01">
          <w:pPr>
            <w:pStyle w:val="11"/>
            <w:rPr>
              <w:del w:id="431" w:author="KUNII Suguru" w:date="2017-10-27T12:30:00Z"/>
              <w:rFonts w:asciiTheme="minorHAnsi" w:eastAsiaTheme="minorEastAsia" w:hAnsiTheme="minorHAnsi"/>
              <w:noProof/>
              <w:kern w:val="2"/>
              <w:sz w:val="21"/>
            </w:rPr>
          </w:pPr>
          <w:del w:id="432" w:author="KUNII Suguru" w:date="2017-10-27T12:30:00Z">
            <w:r w:rsidRPr="008F7F33" w:rsidDel="008F7F33">
              <w:rPr>
                <w:rPrChange w:id="433" w:author="KUNII Suguru" w:date="2017-10-27T12:30:00Z">
                  <w:rPr>
                    <w:rStyle w:val="ab"/>
                    <w:rFonts w:ascii="メイリオ" w:hAnsi="メイリオ" w:cs="メイリオ"/>
                    <w:noProof/>
                  </w:rPr>
                </w:rPrChange>
              </w:rPr>
              <w:delText>10</w:delText>
            </w:r>
            <w:r w:rsidDel="008F7F33">
              <w:rPr>
                <w:rFonts w:asciiTheme="minorHAnsi" w:eastAsiaTheme="minorEastAsia" w:hAnsiTheme="minorHAnsi"/>
                <w:noProof/>
                <w:kern w:val="2"/>
                <w:sz w:val="21"/>
              </w:rPr>
              <w:tab/>
            </w:r>
            <w:r w:rsidRPr="008F7F33" w:rsidDel="008F7F33">
              <w:rPr>
                <w:rFonts w:hint="eastAsia"/>
                <w:rPrChange w:id="434" w:author="KUNII Suguru" w:date="2017-10-27T12:30:00Z">
                  <w:rPr>
                    <w:rStyle w:val="ab"/>
                    <w:rFonts w:hint="eastAsia"/>
                    <w:noProof/>
                  </w:rPr>
                </w:rPrChange>
              </w:rPr>
              <w:delText>【</w:delText>
            </w:r>
            <w:r w:rsidRPr="008F7F33" w:rsidDel="008F7F33">
              <w:rPr>
                <w:rPrChange w:id="435" w:author="KUNII Suguru" w:date="2017-10-27T12:30:00Z">
                  <w:rPr>
                    <w:rStyle w:val="ab"/>
                    <w:noProof/>
                  </w:rPr>
                </w:rPrChange>
              </w:rPr>
              <w:delText>Appendix</w:delText>
            </w:r>
            <w:r w:rsidRPr="008F7F33" w:rsidDel="008F7F33">
              <w:rPr>
                <w:rFonts w:hint="eastAsia"/>
                <w:rPrChange w:id="436" w:author="KUNII Suguru" w:date="2017-10-27T12:30:00Z">
                  <w:rPr>
                    <w:rStyle w:val="ab"/>
                    <w:rFonts w:hint="eastAsia"/>
                    <w:noProof/>
                  </w:rPr>
                </w:rPrChange>
              </w:rPr>
              <w:delText>】</w:delText>
            </w:r>
            <w:r w:rsidRPr="008F7F33" w:rsidDel="008F7F33">
              <w:rPr>
                <w:rPrChange w:id="437" w:author="KUNII Suguru" w:date="2017-10-27T12:30:00Z">
                  <w:rPr>
                    <w:rStyle w:val="ab"/>
                    <w:noProof/>
                  </w:rPr>
                </w:rPrChange>
              </w:rPr>
              <w:delText xml:space="preserve">PowerShell </w:delText>
            </w:r>
            <w:r w:rsidRPr="008F7F33" w:rsidDel="008F7F33">
              <w:rPr>
                <w:rFonts w:hint="eastAsia"/>
                <w:rPrChange w:id="438" w:author="KUNII Suguru" w:date="2017-10-27T12:30:00Z">
                  <w:rPr>
                    <w:rStyle w:val="ab"/>
                    <w:rFonts w:hint="eastAsia"/>
                    <w:noProof/>
                  </w:rPr>
                </w:rPrChange>
              </w:rPr>
              <w:delText>スクリプトを利用した展開</w:delText>
            </w:r>
            <w:r w:rsidDel="008F7F33">
              <w:rPr>
                <w:noProof/>
                <w:webHidden/>
              </w:rPr>
              <w:tab/>
            </w:r>
            <w:r w:rsidR="001478ED" w:rsidDel="008F7F33">
              <w:rPr>
                <w:noProof/>
                <w:webHidden/>
              </w:rPr>
              <w:delText>119</w:delText>
            </w:r>
          </w:del>
        </w:p>
        <w:p w14:paraId="080599F9" w14:textId="573F43AC" w:rsidR="00B02C01" w:rsidDel="008F7F33" w:rsidRDefault="00B02C01">
          <w:pPr>
            <w:pStyle w:val="32"/>
            <w:tabs>
              <w:tab w:val="left" w:pos="1260"/>
              <w:tab w:val="right" w:leader="dot" w:pos="8068"/>
            </w:tabs>
            <w:rPr>
              <w:del w:id="439" w:author="KUNII Suguru" w:date="2017-10-27T12:30:00Z"/>
              <w:rFonts w:asciiTheme="minorHAnsi" w:eastAsiaTheme="minorEastAsia" w:hAnsiTheme="minorHAnsi"/>
              <w:noProof/>
            </w:rPr>
          </w:pPr>
          <w:del w:id="440" w:author="KUNII Suguru" w:date="2017-10-27T12:30:00Z">
            <w:r w:rsidRPr="008F7F33" w:rsidDel="008F7F33">
              <w:rPr>
                <w:rPrChange w:id="441" w:author="KUNII Suguru" w:date="2017-10-27T12:30:00Z">
                  <w:rPr>
                    <w:rStyle w:val="ab"/>
                    <w:rFonts w:ascii="Tahoma" w:hAnsi="Tahoma" w:cs="Tahoma"/>
                    <w:noProof/>
                  </w:rPr>
                </w:rPrChange>
              </w:rPr>
              <w:delText>10.1.1</w:delText>
            </w:r>
            <w:r w:rsidDel="008F7F33">
              <w:rPr>
                <w:rFonts w:asciiTheme="minorHAnsi" w:eastAsiaTheme="minorEastAsia" w:hAnsiTheme="minorHAnsi"/>
                <w:noProof/>
              </w:rPr>
              <w:tab/>
            </w:r>
            <w:r w:rsidRPr="008F7F33" w:rsidDel="008F7F33">
              <w:rPr>
                <w:rPrChange w:id="442" w:author="KUNII Suguru" w:date="2017-10-27T12:30:00Z">
                  <w:rPr>
                    <w:rStyle w:val="ab"/>
                    <w:noProof/>
                  </w:rPr>
                </w:rPrChange>
              </w:rPr>
              <w:delText xml:space="preserve">PowerShell </w:delText>
            </w:r>
            <w:r w:rsidRPr="008F7F33" w:rsidDel="008F7F33">
              <w:rPr>
                <w:rFonts w:hint="eastAsia"/>
                <w:rPrChange w:id="443" w:author="KUNII Suguru" w:date="2017-10-27T12:30:00Z">
                  <w:rPr>
                    <w:rStyle w:val="ab"/>
                    <w:rFonts w:hint="eastAsia"/>
                    <w:noProof/>
                  </w:rPr>
                </w:rPrChange>
              </w:rPr>
              <w:delText>スクリプトのダウンロード</w:delText>
            </w:r>
            <w:r w:rsidDel="008F7F33">
              <w:rPr>
                <w:noProof/>
                <w:webHidden/>
              </w:rPr>
              <w:tab/>
            </w:r>
            <w:r w:rsidR="001478ED" w:rsidDel="008F7F33">
              <w:rPr>
                <w:noProof/>
                <w:webHidden/>
              </w:rPr>
              <w:delText>119</w:delText>
            </w:r>
          </w:del>
        </w:p>
        <w:p w14:paraId="59F0AB4A" w14:textId="3F894110" w:rsidR="00B02C01" w:rsidDel="008F7F33" w:rsidRDefault="00B02C01">
          <w:pPr>
            <w:pStyle w:val="32"/>
            <w:tabs>
              <w:tab w:val="left" w:pos="1260"/>
              <w:tab w:val="right" w:leader="dot" w:pos="8068"/>
            </w:tabs>
            <w:rPr>
              <w:del w:id="444" w:author="KUNII Suguru" w:date="2017-10-27T12:30:00Z"/>
              <w:rFonts w:asciiTheme="minorHAnsi" w:eastAsiaTheme="minorEastAsia" w:hAnsiTheme="minorHAnsi"/>
              <w:noProof/>
            </w:rPr>
          </w:pPr>
          <w:del w:id="445" w:author="KUNII Suguru" w:date="2017-10-27T12:30:00Z">
            <w:r w:rsidRPr="008F7F33" w:rsidDel="008F7F33">
              <w:rPr>
                <w:rPrChange w:id="446" w:author="KUNII Suguru" w:date="2017-10-27T12:30:00Z">
                  <w:rPr>
                    <w:rStyle w:val="ab"/>
                    <w:rFonts w:ascii="Tahoma" w:hAnsi="Tahoma" w:cs="Tahoma"/>
                    <w:noProof/>
                  </w:rPr>
                </w:rPrChange>
              </w:rPr>
              <w:delText>10.1.2</w:delText>
            </w:r>
            <w:r w:rsidDel="008F7F33">
              <w:rPr>
                <w:rFonts w:asciiTheme="minorHAnsi" w:eastAsiaTheme="minorEastAsia" w:hAnsiTheme="minorHAnsi"/>
                <w:noProof/>
              </w:rPr>
              <w:tab/>
            </w:r>
            <w:r w:rsidRPr="008F7F33" w:rsidDel="008F7F33">
              <w:rPr>
                <w:rPrChange w:id="447" w:author="KUNII Suguru" w:date="2017-10-27T12:30:00Z">
                  <w:rPr>
                    <w:rStyle w:val="ab"/>
                    <w:noProof/>
                  </w:rPr>
                </w:rPrChange>
              </w:rPr>
              <w:delText xml:space="preserve">Office 365 ProPlus </w:delText>
            </w:r>
            <w:r w:rsidRPr="008F7F33" w:rsidDel="008F7F33">
              <w:rPr>
                <w:rFonts w:hint="eastAsia"/>
                <w:rPrChange w:id="448" w:author="KUNII Suguru" w:date="2017-10-27T12:30:00Z">
                  <w:rPr>
                    <w:rStyle w:val="ab"/>
                    <w:rFonts w:hint="eastAsia"/>
                    <w:noProof/>
                  </w:rPr>
                </w:rPrChange>
              </w:rPr>
              <w:delText>コンテンツのダウンロード</w:delText>
            </w:r>
            <w:r w:rsidDel="008F7F33">
              <w:rPr>
                <w:noProof/>
                <w:webHidden/>
              </w:rPr>
              <w:tab/>
            </w:r>
            <w:r w:rsidR="001478ED" w:rsidDel="008F7F33">
              <w:rPr>
                <w:noProof/>
                <w:webHidden/>
              </w:rPr>
              <w:delText>122</w:delText>
            </w:r>
          </w:del>
        </w:p>
        <w:p w14:paraId="00E81AD1" w14:textId="08C88A46" w:rsidR="00B02C01" w:rsidDel="008F7F33" w:rsidRDefault="00B02C01">
          <w:pPr>
            <w:pStyle w:val="32"/>
            <w:tabs>
              <w:tab w:val="left" w:pos="1260"/>
              <w:tab w:val="right" w:leader="dot" w:pos="8068"/>
            </w:tabs>
            <w:rPr>
              <w:del w:id="449" w:author="KUNII Suguru" w:date="2017-10-27T12:30:00Z"/>
              <w:rFonts w:asciiTheme="minorHAnsi" w:eastAsiaTheme="minorEastAsia" w:hAnsiTheme="minorHAnsi"/>
              <w:noProof/>
            </w:rPr>
          </w:pPr>
          <w:del w:id="450" w:author="KUNII Suguru" w:date="2017-10-27T12:30:00Z">
            <w:r w:rsidRPr="008F7F33" w:rsidDel="008F7F33">
              <w:rPr>
                <w:rPrChange w:id="451" w:author="KUNII Suguru" w:date="2017-10-27T12:30:00Z">
                  <w:rPr>
                    <w:rStyle w:val="ab"/>
                    <w:rFonts w:ascii="Tahoma" w:hAnsi="Tahoma" w:cs="Tahoma"/>
                    <w:noProof/>
                  </w:rPr>
                </w:rPrChange>
              </w:rPr>
              <w:delText>10.1.3</w:delText>
            </w:r>
            <w:r w:rsidDel="008F7F33">
              <w:rPr>
                <w:rFonts w:asciiTheme="minorHAnsi" w:eastAsiaTheme="minorEastAsia" w:hAnsiTheme="minorHAnsi"/>
                <w:noProof/>
              </w:rPr>
              <w:tab/>
            </w:r>
            <w:r w:rsidRPr="008F7F33" w:rsidDel="008F7F33">
              <w:rPr>
                <w:rPrChange w:id="452" w:author="KUNII Suguru" w:date="2017-10-27T12:30:00Z">
                  <w:rPr>
                    <w:rStyle w:val="ab"/>
                    <w:noProof/>
                  </w:rPr>
                </w:rPrChange>
              </w:rPr>
              <w:delText>PowerShell</w:delText>
            </w:r>
            <w:r w:rsidRPr="008F7F33" w:rsidDel="008F7F33">
              <w:rPr>
                <w:rFonts w:hint="eastAsia"/>
                <w:rPrChange w:id="453" w:author="KUNII Suguru" w:date="2017-10-27T12:30:00Z">
                  <w:rPr>
                    <w:rStyle w:val="ab"/>
                    <w:rFonts w:hint="eastAsia"/>
                    <w:noProof/>
                  </w:rPr>
                </w:rPrChange>
              </w:rPr>
              <w:delText>スクリプトを活用したパッケージの作成と展開</w:delText>
            </w:r>
            <w:r w:rsidDel="008F7F33">
              <w:rPr>
                <w:noProof/>
                <w:webHidden/>
              </w:rPr>
              <w:tab/>
            </w:r>
            <w:r w:rsidR="001478ED" w:rsidDel="008F7F33">
              <w:rPr>
                <w:noProof/>
                <w:webHidden/>
              </w:rPr>
              <w:delText>124</w:delText>
            </w:r>
          </w:del>
        </w:p>
        <w:p w14:paraId="63596ABD" w14:textId="530D8A3A" w:rsidR="00B02C01" w:rsidDel="008F7F33" w:rsidRDefault="00B02C01">
          <w:pPr>
            <w:pStyle w:val="32"/>
            <w:tabs>
              <w:tab w:val="left" w:pos="1470"/>
              <w:tab w:val="right" w:leader="dot" w:pos="8068"/>
            </w:tabs>
            <w:rPr>
              <w:del w:id="454" w:author="KUNII Suguru" w:date="2017-10-27T12:30:00Z"/>
              <w:rFonts w:asciiTheme="minorHAnsi" w:eastAsiaTheme="minorEastAsia" w:hAnsiTheme="minorHAnsi"/>
              <w:noProof/>
            </w:rPr>
          </w:pPr>
          <w:del w:id="455" w:author="KUNII Suguru" w:date="2017-10-27T12:30:00Z">
            <w:r w:rsidRPr="008F7F33" w:rsidDel="008F7F33">
              <w:rPr>
                <w:rPrChange w:id="456" w:author="KUNII Suguru" w:date="2017-10-27T12:30:00Z">
                  <w:rPr>
                    <w:rStyle w:val="ab"/>
                    <w:rFonts w:ascii="Tahoma" w:hAnsi="Tahoma" w:cs="Tahoma"/>
                    <w:noProof/>
                  </w:rPr>
                </w:rPrChange>
              </w:rPr>
              <w:delText>10.1.4</w:delText>
            </w:r>
            <w:r w:rsidDel="008F7F33">
              <w:rPr>
                <w:rFonts w:asciiTheme="minorHAnsi" w:eastAsiaTheme="minorEastAsia" w:hAnsiTheme="minorHAnsi"/>
                <w:noProof/>
              </w:rPr>
              <w:tab/>
            </w:r>
            <w:r w:rsidRPr="008F7F33" w:rsidDel="008F7F33">
              <w:rPr>
                <w:rFonts w:hint="eastAsia"/>
                <w:rPrChange w:id="457" w:author="KUNII Suguru" w:date="2017-10-27T12:30:00Z">
                  <w:rPr>
                    <w:rStyle w:val="ab"/>
                    <w:rFonts w:hint="eastAsia"/>
                    <w:noProof/>
                  </w:rPr>
                </w:rPrChange>
              </w:rPr>
              <w:delText>ソフトウェア</w:delText>
            </w:r>
            <w:r w:rsidRPr="008F7F33" w:rsidDel="008F7F33">
              <w:rPr>
                <w:rPrChange w:id="458" w:author="KUNII Suguru" w:date="2017-10-27T12:30:00Z">
                  <w:rPr>
                    <w:rStyle w:val="ab"/>
                    <w:noProof/>
                  </w:rPr>
                </w:rPrChange>
              </w:rPr>
              <w:delText xml:space="preserve"> </w:delText>
            </w:r>
            <w:r w:rsidRPr="008F7F33" w:rsidDel="008F7F33">
              <w:rPr>
                <w:rFonts w:hint="eastAsia"/>
                <w:rPrChange w:id="459" w:author="KUNII Suguru" w:date="2017-10-27T12:30:00Z">
                  <w:rPr>
                    <w:rStyle w:val="ab"/>
                    <w:rFonts w:hint="eastAsia"/>
                    <w:noProof/>
                  </w:rPr>
                </w:rPrChange>
              </w:rPr>
              <w:delText>センターを利用した展開の実行</w:delText>
            </w:r>
            <w:r w:rsidDel="008F7F33">
              <w:rPr>
                <w:noProof/>
                <w:webHidden/>
              </w:rPr>
              <w:tab/>
            </w:r>
            <w:r w:rsidR="001478ED" w:rsidDel="008F7F33">
              <w:rPr>
                <w:noProof/>
                <w:webHidden/>
              </w:rPr>
              <w:delText>128</w:delText>
            </w:r>
          </w:del>
        </w:p>
        <w:p w14:paraId="5D609B74" w14:textId="77777777" w:rsidR="00536560" w:rsidRDefault="00536560" w:rsidP="00A0522B">
          <w:r w:rsidRPr="00284C31">
            <w:rPr>
              <w:rFonts w:ascii="ＭＳ Ｐゴシック" w:hAnsi="ＭＳ Ｐゴシック"/>
              <w:b/>
              <w:bCs/>
              <w:sz w:val="20"/>
              <w:lang w:val="ja-JP"/>
            </w:rPr>
            <w:fldChar w:fldCharType="end"/>
          </w:r>
        </w:p>
      </w:sdtContent>
    </w:sdt>
    <w:p w14:paraId="5E38A461" w14:textId="77777777" w:rsidR="00C70D31" w:rsidRPr="00B8571E" w:rsidRDefault="00C70D31"/>
    <w:p w14:paraId="3E070504" w14:textId="77777777" w:rsidR="00C70D31" w:rsidRDefault="00C70D31">
      <w:r>
        <w:br w:type="page"/>
      </w:r>
    </w:p>
    <w:p w14:paraId="2E5833E2" w14:textId="77777777" w:rsidR="00FD5C61" w:rsidRPr="00C70D31" w:rsidRDefault="00FD5C61" w:rsidP="00FD5C61">
      <w:pPr>
        <w:pStyle w:val="1"/>
      </w:pPr>
      <w:bookmarkStart w:id="460" w:name="_Toc496885355"/>
      <w:r w:rsidRPr="00C70D31">
        <w:rPr>
          <w:rFonts w:hint="eastAsia"/>
        </w:rPr>
        <w:lastRenderedPageBreak/>
        <w:t>はじめに</w:t>
      </w:r>
      <w:bookmarkEnd w:id="460"/>
    </w:p>
    <w:p w14:paraId="08CB3F3E" w14:textId="77777777" w:rsidR="00FD5C61" w:rsidRDefault="00FD5C61" w:rsidP="00FD5C61">
      <w:r w:rsidRPr="00BE640E">
        <w:t>このドキュメントは、</w:t>
      </w:r>
      <w:r>
        <w:rPr>
          <w:rFonts w:hint="eastAsia"/>
        </w:rPr>
        <w:t xml:space="preserve"> </w:t>
      </w:r>
      <w:r w:rsidRPr="00BE640E">
        <w:rPr>
          <w:rFonts w:hint="eastAsia"/>
        </w:rPr>
        <w:t>System Center Configuration Manager</w:t>
      </w:r>
      <w:r>
        <w:t xml:space="preserve"> (</w:t>
      </w:r>
      <w:r w:rsidR="00492FA9">
        <w:t>Current Branch</w:t>
      </w:r>
      <w:r>
        <w:t xml:space="preserve">) </w:t>
      </w:r>
      <w:r w:rsidRPr="00BE640E">
        <w:rPr>
          <w:rFonts w:hint="eastAsia"/>
        </w:rPr>
        <w:t xml:space="preserve"> (以降、</w:t>
      </w:r>
      <w:r>
        <w:rPr>
          <w:rFonts w:hint="eastAsia"/>
        </w:rPr>
        <w:t xml:space="preserve"> SCCM</w:t>
      </w:r>
      <w:r w:rsidRPr="00BE640E">
        <w:rPr>
          <w:rFonts w:hint="eastAsia"/>
        </w:rPr>
        <w:t>)</w:t>
      </w:r>
      <w:r>
        <w:rPr>
          <w:rFonts w:hint="eastAsia"/>
        </w:rPr>
        <w:t xml:space="preserve"> </w:t>
      </w:r>
      <w:r w:rsidRPr="00AC1FFB">
        <w:rPr>
          <w:rFonts w:hint="eastAsia"/>
        </w:rPr>
        <w:t>が提供する</w:t>
      </w:r>
      <w:r>
        <w:rPr>
          <w:rFonts w:hint="eastAsia"/>
        </w:rPr>
        <w:t xml:space="preserve"> Office 365 ProPlus を展開および運用管理する</w:t>
      </w:r>
      <w:r w:rsidRPr="00AC1FFB">
        <w:rPr>
          <w:rFonts w:hint="eastAsia"/>
        </w:rPr>
        <w:t>上で必要となる、</w:t>
      </w:r>
      <w:r>
        <w:rPr>
          <w:rFonts w:hint="eastAsia"/>
        </w:rPr>
        <w:t>様々な機能を評価するための</w:t>
      </w:r>
      <w:r w:rsidRPr="00BE640E">
        <w:rPr>
          <w:rFonts w:hint="eastAsia"/>
        </w:rPr>
        <w:t>手順</w:t>
      </w:r>
      <w:r>
        <w:rPr>
          <w:rFonts w:hint="eastAsia"/>
        </w:rPr>
        <w:t>について記述したものです</w:t>
      </w:r>
      <w:r w:rsidRPr="00BE640E">
        <w:rPr>
          <w:rFonts w:hint="eastAsia"/>
        </w:rPr>
        <w:t>。</w:t>
      </w:r>
    </w:p>
    <w:p w14:paraId="7845F4B4" w14:textId="77777777" w:rsidR="00FD5C61" w:rsidRPr="008C346B" w:rsidRDefault="00FD5C61" w:rsidP="00FD5C61"/>
    <w:p w14:paraId="2EC98CA9" w14:textId="77777777" w:rsidR="00FD5C61" w:rsidRPr="007122A9" w:rsidRDefault="00FD5C61" w:rsidP="00FD5C61">
      <w:r>
        <w:rPr>
          <w:rFonts w:hint="eastAsia"/>
        </w:rPr>
        <w:t>本書の</w:t>
      </w:r>
      <w:commentRangeStart w:id="461"/>
      <w:commentRangeStart w:id="462"/>
      <w:r>
        <w:rPr>
          <w:rFonts w:hint="eastAsia"/>
        </w:rPr>
        <w:t>構成</w:t>
      </w:r>
      <w:commentRangeEnd w:id="461"/>
      <w:r w:rsidR="00A71DED">
        <w:rPr>
          <w:rStyle w:val="af8"/>
        </w:rPr>
        <w:commentReference w:id="461"/>
      </w:r>
      <w:commentRangeEnd w:id="462"/>
      <w:r w:rsidR="002E3C9E">
        <w:rPr>
          <w:rStyle w:val="af8"/>
        </w:rPr>
        <w:commentReference w:id="462"/>
      </w:r>
    </w:p>
    <w:tbl>
      <w:tblPr>
        <w:tblStyle w:val="aa"/>
        <w:tblW w:w="8460" w:type="dxa"/>
        <w:tblInd w:w="108" w:type="dxa"/>
        <w:tblLook w:val="04A0" w:firstRow="1" w:lastRow="0" w:firstColumn="1" w:lastColumn="0" w:noHBand="0" w:noVBand="1"/>
      </w:tblPr>
      <w:tblGrid>
        <w:gridCol w:w="477"/>
        <w:gridCol w:w="2961"/>
        <w:gridCol w:w="5022"/>
      </w:tblGrid>
      <w:tr w:rsidR="00FD5C61" w14:paraId="4C6BABA2" w14:textId="77777777" w:rsidTr="009E2F05">
        <w:tc>
          <w:tcPr>
            <w:tcW w:w="3438" w:type="dxa"/>
            <w:gridSpan w:val="2"/>
            <w:shd w:val="clear" w:color="auto" w:fill="8DB3E2" w:themeFill="text2" w:themeFillTint="66"/>
          </w:tcPr>
          <w:p w14:paraId="0525FF32" w14:textId="77777777" w:rsidR="00FD5C61" w:rsidRPr="007C1F44" w:rsidRDefault="00FD5C61" w:rsidP="009E2F05">
            <w:r>
              <w:rPr>
                <w:rFonts w:hint="eastAsia"/>
              </w:rPr>
              <w:t>章段</w:t>
            </w:r>
          </w:p>
        </w:tc>
        <w:tc>
          <w:tcPr>
            <w:tcW w:w="5022" w:type="dxa"/>
            <w:shd w:val="clear" w:color="auto" w:fill="8DB3E2" w:themeFill="text2" w:themeFillTint="66"/>
          </w:tcPr>
          <w:p w14:paraId="1DBBE5CD" w14:textId="77777777" w:rsidR="00FD5C61" w:rsidRPr="007C1F44" w:rsidRDefault="00FD5C61" w:rsidP="009E2F05">
            <w:r w:rsidRPr="007C1F44">
              <w:rPr>
                <w:rFonts w:hint="eastAsia"/>
              </w:rPr>
              <w:t>説明</w:t>
            </w:r>
          </w:p>
        </w:tc>
      </w:tr>
      <w:tr w:rsidR="00FD5C61" w14:paraId="435A1A68" w14:textId="77777777" w:rsidTr="009E2F05">
        <w:tc>
          <w:tcPr>
            <w:tcW w:w="477" w:type="dxa"/>
          </w:tcPr>
          <w:p w14:paraId="59A44E9A" w14:textId="77777777" w:rsidR="00FD5C61" w:rsidRDefault="00FD5C61" w:rsidP="009E2F05">
            <w:r>
              <w:rPr>
                <w:rFonts w:hint="eastAsia"/>
              </w:rPr>
              <w:t>1</w:t>
            </w:r>
          </w:p>
        </w:tc>
        <w:tc>
          <w:tcPr>
            <w:tcW w:w="2961" w:type="dxa"/>
          </w:tcPr>
          <w:p w14:paraId="0F68413D" w14:textId="77777777" w:rsidR="00FD5C61" w:rsidRDefault="00FD5C61" w:rsidP="009E2F05">
            <w:r>
              <w:rPr>
                <w:rFonts w:hint="eastAsia"/>
              </w:rPr>
              <w:t>はじめに</w:t>
            </w:r>
          </w:p>
        </w:tc>
        <w:tc>
          <w:tcPr>
            <w:tcW w:w="5022" w:type="dxa"/>
          </w:tcPr>
          <w:p w14:paraId="2D9B8C17" w14:textId="77777777" w:rsidR="00FD5C61" w:rsidRDefault="00FD5C61" w:rsidP="009E2F05">
            <w:r>
              <w:rPr>
                <w:rFonts w:hint="eastAsia"/>
              </w:rPr>
              <w:t>このドキュメントの概要について説明します。</w:t>
            </w:r>
          </w:p>
        </w:tc>
      </w:tr>
      <w:tr w:rsidR="00FD5C61" w14:paraId="6EC35191" w14:textId="77777777" w:rsidTr="009E2F05">
        <w:tc>
          <w:tcPr>
            <w:tcW w:w="477" w:type="dxa"/>
          </w:tcPr>
          <w:p w14:paraId="72B3EFA1" w14:textId="77777777" w:rsidR="00FD5C61" w:rsidRDefault="00FD5C61" w:rsidP="009E2F05">
            <w:r>
              <w:t>2</w:t>
            </w:r>
          </w:p>
        </w:tc>
        <w:tc>
          <w:tcPr>
            <w:tcW w:w="2961" w:type="dxa"/>
          </w:tcPr>
          <w:p w14:paraId="7BFCEA3F" w14:textId="77777777" w:rsidR="00FD5C61" w:rsidRDefault="00FD5C61" w:rsidP="009E2F05">
            <w:r>
              <w:rPr>
                <w:rFonts w:hint="eastAsia"/>
              </w:rPr>
              <w:t>SCCM による Office 365 ProPlus の展開・運用管理</w:t>
            </w:r>
          </w:p>
        </w:tc>
        <w:tc>
          <w:tcPr>
            <w:tcW w:w="5022" w:type="dxa"/>
          </w:tcPr>
          <w:p w14:paraId="30B36F58" w14:textId="77777777" w:rsidR="00FD5C61" w:rsidRDefault="00FD5C61" w:rsidP="009E2F05">
            <w:r w:rsidRPr="00FB07CB">
              <w:rPr>
                <w:rFonts w:hint="eastAsia"/>
              </w:rPr>
              <w:t>この章では、</w:t>
            </w:r>
            <w:r>
              <w:rPr>
                <w:rFonts w:hint="eastAsia"/>
              </w:rPr>
              <w:t>SCCM による Office 365 ProPlus の管理機能</w:t>
            </w:r>
            <w:r w:rsidRPr="00FB07CB">
              <w:rPr>
                <w:rFonts w:hint="eastAsia"/>
              </w:rPr>
              <w:t>について簡単に</w:t>
            </w:r>
            <w:r w:rsidRPr="00906112">
              <w:rPr>
                <w:rFonts w:hint="eastAsia"/>
              </w:rPr>
              <w:t>紹介</w:t>
            </w:r>
            <w:r w:rsidRPr="00FB07CB">
              <w:rPr>
                <w:rFonts w:hint="eastAsia"/>
              </w:rPr>
              <w:t>します。</w:t>
            </w:r>
          </w:p>
        </w:tc>
      </w:tr>
      <w:tr w:rsidR="00FD5C61" w14:paraId="2F4C2B59" w14:textId="77777777" w:rsidTr="009E2F05">
        <w:tc>
          <w:tcPr>
            <w:tcW w:w="477" w:type="dxa"/>
          </w:tcPr>
          <w:p w14:paraId="561D1645" w14:textId="77777777" w:rsidR="00FD5C61" w:rsidRDefault="00FD5C61" w:rsidP="009E2F05">
            <w:r>
              <w:t>3</w:t>
            </w:r>
          </w:p>
        </w:tc>
        <w:tc>
          <w:tcPr>
            <w:tcW w:w="2961" w:type="dxa"/>
          </w:tcPr>
          <w:p w14:paraId="34EC32CD" w14:textId="77777777" w:rsidR="00FD5C61" w:rsidRDefault="00FD5C61" w:rsidP="009E2F05">
            <w:r>
              <w:rPr>
                <w:rFonts w:hint="eastAsia"/>
              </w:rPr>
              <w:t>評価環境と前提条件</w:t>
            </w:r>
          </w:p>
        </w:tc>
        <w:tc>
          <w:tcPr>
            <w:tcW w:w="5022" w:type="dxa"/>
          </w:tcPr>
          <w:p w14:paraId="6465C53A" w14:textId="77777777" w:rsidR="00FD5C61" w:rsidRDefault="00FD5C61" w:rsidP="009E2F05">
            <w:r>
              <w:rPr>
                <w:rFonts w:hint="eastAsia"/>
              </w:rPr>
              <w:t>この章では、本書で構築する評価</w:t>
            </w:r>
            <w:r w:rsidRPr="00906112">
              <w:rPr>
                <w:rFonts w:hint="eastAsia"/>
              </w:rPr>
              <w:t>環境</w:t>
            </w:r>
            <w:r>
              <w:rPr>
                <w:rFonts w:hint="eastAsia"/>
              </w:rPr>
              <w:t>および前提条件</w:t>
            </w:r>
            <w:r w:rsidRPr="00F00A39">
              <w:rPr>
                <w:rFonts w:hint="eastAsia"/>
              </w:rPr>
              <w:t>について説明します。</w:t>
            </w:r>
          </w:p>
        </w:tc>
      </w:tr>
      <w:tr w:rsidR="00FD5C61" w14:paraId="7BBF24EE" w14:textId="77777777" w:rsidTr="009E2F05">
        <w:tc>
          <w:tcPr>
            <w:tcW w:w="477" w:type="dxa"/>
          </w:tcPr>
          <w:p w14:paraId="1827B0AE" w14:textId="77777777" w:rsidR="00FD5C61" w:rsidRPr="00C0460B" w:rsidRDefault="00FD5C61" w:rsidP="009E2F05">
            <w:r>
              <w:t>4</w:t>
            </w:r>
          </w:p>
        </w:tc>
        <w:tc>
          <w:tcPr>
            <w:tcW w:w="2961" w:type="dxa"/>
          </w:tcPr>
          <w:p w14:paraId="45B1B14B" w14:textId="77777777" w:rsidR="00FD5C61" w:rsidRPr="002C574F" w:rsidRDefault="00FD5C61" w:rsidP="009E2F05">
            <w:r>
              <w:rPr>
                <w:rFonts w:hint="eastAsia"/>
              </w:rPr>
              <w:t xml:space="preserve">Office 365 ProPlus の展開方法 </w:t>
            </w:r>
            <w:r w:rsidRPr="002C574F">
              <w:t>(Step by Step)</w:t>
            </w:r>
          </w:p>
        </w:tc>
        <w:tc>
          <w:tcPr>
            <w:tcW w:w="5022" w:type="dxa"/>
          </w:tcPr>
          <w:p w14:paraId="4CEB58EC" w14:textId="77777777" w:rsidR="00FD5C61" w:rsidRPr="002C574F" w:rsidRDefault="00FD5C61" w:rsidP="009E2F05">
            <w:pPr>
              <w:rPr>
                <w:b/>
              </w:rPr>
            </w:pPr>
            <w:r w:rsidRPr="00906112">
              <w:rPr>
                <w:rFonts w:hint="eastAsia"/>
              </w:rPr>
              <w:t>この章では、</w:t>
            </w:r>
            <w:r>
              <w:rPr>
                <w:rFonts w:hint="eastAsia"/>
              </w:rPr>
              <w:t>SCCM 配布ポイントを利用して、Office 365 ProPlus を各クライアントに展開する方法</w:t>
            </w:r>
            <w:r w:rsidRPr="00906112">
              <w:rPr>
                <w:rFonts w:hint="eastAsia"/>
              </w:rPr>
              <w:t>について説明します。</w:t>
            </w:r>
          </w:p>
        </w:tc>
      </w:tr>
      <w:tr w:rsidR="00FD5C61" w14:paraId="6A39B42E" w14:textId="77777777" w:rsidTr="009E2F05">
        <w:tc>
          <w:tcPr>
            <w:tcW w:w="477" w:type="dxa"/>
          </w:tcPr>
          <w:p w14:paraId="6EF8BE70" w14:textId="77777777" w:rsidR="00FD5C61" w:rsidRDefault="00FD5C61" w:rsidP="009E2F05">
            <w:r>
              <w:rPr>
                <w:rFonts w:hint="eastAsia"/>
              </w:rPr>
              <w:t>5</w:t>
            </w:r>
          </w:p>
        </w:tc>
        <w:tc>
          <w:tcPr>
            <w:tcW w:w="2961" w:type="dxa"/>
          </w:tcPr>
          <w:p w14:paraId="57AEB1D1" w14:textId="77777777" w:rsidR="00FD5C61" w:rsidRPr="008A0746" w:rsidRDefault="00FD5C61" w:rsidP="009E2F05">
            <w:r>
              <w:rPr>
                <w:rFonts w:hint="eastAsia"/>
              </w:rPr>
              <w:t xml:space="preserve">Office 365 ProPlus の更新方法 </w:t>
            </w:r>
            <w:r w:rsidRPr="002C574F">
              <w:t>(Step by Step)</w:t>
            </w:r>
          </w:p>
        </w:tc>
        <w:tc>
          <w:tcPr>
            <w:tcW w:w="5022" w:type="dxa"/>
          </w:tcPr>
          <w:p w14:paraId="63E884C0" w14:textId="77777777" w:rsidR="00FD5C61" w:rsidRPr="002D0D05" w:rsidRDefault="00FD5C61" w:rsidP="009E2F05">
            <w:r>
              <w:rPr>
                <w:rFonts w:hint="eastAsia"/>
              </w:rPr>
              <w:t>この章では、Office 365 ProPlus の更新プログラムをSCCM 経由で展開する方法について説明します。</w:t>
            </w:r>
          </w:p>
        </w:tc>
      </w:tr>
      <w:tr w:rsidR="00FD5C61" w14:paraId="2D65837D" w14:textId="77777777" w:rsidTr="009E2F05">
        <w:tc>
          <w:tcPr>
            <w:tcW w:w="477" w:type="dxa"/>
          </w:tcPr>
          <w:p w14:paraId="42C24145" w14:textId="77777777" w:rsidR="00FD5C61" w:rsidRDefault="00FD5C61" w:rsidP="009E2F05">
            <w:r>
              <w:rPr>
                <w:rFonts w:hint="eastAsia"/>
              </w:rPr>
              <w:t>6</w:t>
            </w:r>
          </w:p>
        </w:tc>
        <w:tc>
          <w:tcPr>
            <w:tcW w:w="2961" w:type="dxa"/>
          </w:tcPr>
          <w:p w14:paraId="314ED7DF" w14:textId="77777777" w:rsidR="00FD5C61" w:rsidRDefault="00FD5C61" w:rsidP="009E2F05">
            <w:r>
              <w:rPr>
                <w:rFonts w:hint="eastAsia"/>
              </w:rPr>
              <w:t>まとめ</w:t>
            </w:r>
          </w:p>
        </w:tc>
        <w:tc>
          <w:tcPr>
            <w:tcW w:w="5022" w:type="dxa"/>
          </w:tcPr>
          <w:p w14:paraId="38BC5DC1" w14:textId="77777777" w:rsidR="00FD5C61" w:rsidRDefault="00FD5C61" w:rsidP="009E2F05"/>
        </w:tc>
      </w:tr>
      <w:tr w:rsidR="000248A3" w14:paraId="4F217885" w14:textId="77777777" w:rsidTr="009E2F05">
        <w:trPr>
          <w:ins w:id="463" w:author="Administrator" w:date="2017-10-16T12:28:00Z"/>
        </w:trPr>
        <w:tc>
          <w:tcPr>
            <w:tcW w:w="477" w:type="dxa"/>
          </w:tcPr>
          <w:p w14:paraId="2A722C1A" w14:textId="77777777" w:rsidR="000248A3" w:rsidRDefault="000248A3" w:rsidP="009E2F05">
            <w:pPr>
              <w:rPr>
                <w:ins w:id="464" w:author="Administrator" w:date="2017-10-16T12:28:00Z"/>
              </w:rPr>
            </w:pPr>
            <w:ins w:id="465" w:author="Administrator" w:date="2017-10-16T12:28:00Z">
              <w:r>
                <w:rPr>
                  <w:rFonts w:hint="eastAsia"/>
                </w:rPr>
                <w:t>7</w:t>
              </w:r>
            </w:ins>
          </w:p>
        </w:tc>
        <w:tc>
          <w:tcPr>
            <w:tcW w:w="2961" w:type="dxa"/>
          </w:tcPr>
          <w:p w14:paraId="7912A52D" w14:textId="77777777" w:rsidR="000248A3" w:rsidRDefault="000248A3" w:rsidP="009E2F05">
            <w:pPr>
              <w:rPr>
                <w:ins w:id="466" w:author="Administrator" w:date="2017-10-16T12:28:00Z"/>
              </w:rPr>
            </w:pPr>
            <w:ins w:id="467" w:author="Administrator" w:date="2017-10-16T12:28:00Z">
              <w:r>
                <w:rPr>
                  <w:rFonts w:hint="eastAsia"/>
                </w:rPr>
                <w:t>【Appendix】</w:t>
              </w:r>
              <w:r w:rsidRPr="001F72BA">
                <w:rPr>
                  <w:rFonts w:hint="eastAsia"/>
                </w:rPr>
                <w:t>更新プログラム</w:t>
              </w:r>
              <w:r>
                <w:rPr>
                  <w:rFonts w:hint="eastAsia"/>
                </w:rPr>
                <w:t xml:space="preserve"> </w:t>
              </w:r>
              <w:r w:rsidRPr="001F72BA">
                <w:rPr>
                  <w:rFonts w:hint="eastAsia"/>
                </w:rPr>
                <w:t>チャネルの設定</w:t>
              </w:r>
            </w:ins>
          </w:p>
        </w:tc>
        <w:tc>
          <w:tcPr>
            <w:tcW w:w="5022" w:type="dxa"/>
          </w:tcPr>
          <w:p w14:paraId="5B57B757" w14:textId="77777777" w:rsidR="000248A3" w:rsidRDefault="000248A3" w:rsidP="009E2F05">
            <w:pPr>
              <w:rPr>
                <w:ins w:id="468" w:author="Administrator" w:date="2017-10-16T12:28:00Z"/>
              </w:rPr>
            </w:pPr>
            <w:ins w:id="469" w:author="Administrator" w:date="2017-10-16T12:28:00Z">
              <w:r>
                <w:rPr>
                  <w:rFonts w:hint="eastAsia"/>
                </w:rPr>
                <w:t>この章では、Appendix として、更新プログラム チャネルの設定方法について解説します。</w:t>
              </w:r>
            </w:ins>
          </w:p>
        </w:tc>
      </w:tr>
      <w:tr w:rsidR="000248A3" w14:paraId="61770C2D" w14:textId="77777777" w:rsidTr="009E2F05">
        <w:tc>
          <w:tcPr>
            <w:tcW w:w="477" w:type="dxa"/>
          </w:tcPr>
          <w:p w14:paraId="52196014" w14:textId="72F8E4DA" w:rsidR="000248A3" w:rsidRDefault="000248A3" w:rsidP="009E2F05">
            <w:ins w:id="470" w:author="Administrator" w:date="2017-10-16T12:29:00Z">
              <w:r>
                <w:rPr>
                  <w:rFonts w:hint="eastAsia"/>
                </w:rPr>
                <w:t>8</w:t>
              </w:r>
            </w:ins>
          </w:p>
        </w:tc>
        <w:tc>
          <w:tcPr>
            <w:tcW w:w="2961" w:type="dxa"/>
          </w:tcPr>
          <w:p w14:paraId="3287D055" w14:textId="77777777" w:rsidR="000248A3" w:rsidRDefault="000248A3" w:rsidP="009E2F05">
            <w:r>
              <w:rPr>
                <w:rFonts w:hint="eastAsia"/>
              </w:rPr>
              <w:t>【Appendix】Office 展開ツールと設定ファイルについて</w:t>
            </w:r>
          </w:p>
        </w:tc>
        <w:tc>
          <w:tcPr>
            <w:tcW w:w="5022" w:type="dxa"/>
          </w:tcPr>
          <w:p w14:paraId="1F502A64" w14:textId="77777777" w:rsidR="000248A3" w:rsidRDefault="000248A3" w:rsidP="009E2F05">
            <w:r>
              <w:rPr>
                <w:rFonts w:hint="eastAsia"/>
              </w:rPr>
              <w:t>この章では、Appendix としてOffice 展開ツールの利用時に必要な設定ファイルのカスタマイズ方法について説明します。</w:t>
            </w:r>
          </w:p>
        </w:tc>
      </w:tr>
      <w:tr w:rsidR="000248A3" w14:paraId="1BA1BBC4" w14:textId="77777777" w:rsidTr="009E2F05">
        <w:tc>
          <w:tcPr>
            <w:tcW w:w="477" w:type="dxa"/>
          </w:tcPr>
          <w:p w14:paraId="2F1B0FFD" w14:textId="77772DEC" w:rsidR="000248A3" w:rsidRDefault="000248A3" w:rsidP="009E2F05">
            <w:r>
              <w:rPr>
                <w:rFonts w:hint="eastAsia"/>
              </w:rPr>
              <w:t>9</w:t>
            </w:r>
          </w:p>
        </w:tc>
        <w:tc>
          <w:tcPr>
            <w:tcW w:w="2961" w:type="dxa"/>
          </w:tcPr>
          <w:p w14:paraId="3C411721" w14:textId="40D33FD0" w:rsidR="000248A3" w:rsidRDefault="000248A3" w:rsidP="009E2F05">
            <w:r>
              <w:rPr>
                <w:rFonts w:hint="eastAsia"/>
              </w:rPr>
              <w:t>【Appendix】Office 展開ツールと設定ファイルを利用した展開</w:t>
            </w:r>
          </w:p>
        </w:tc>
        <w:tc>
          <w:tcPr>
            <w:tcW w:w="5022" w:type="dxa"/>
          </w:tcPr>
          <w:p w14:paraId="28212C00" w14:textId="38B3D3B7" w:rsidR="000248A3" w:rsidRDefault="000248A3" w:rsidP="000248A3">
            <w:r>
              <w:rPr>
                <w:rFonts w:hint="eastAsia"/>
              </w:rPr>
              <w:t>この章では、Appendix としてOffice 展開ツールを利用した Office 365 ProPlus の展開方法について説明します。</w:t>
            </w:r>
          </w:p>
        </w:tc>
      </w:tr>
      <w:tr w:rsidR="000248A3" w14:paraId="18389FD1" w14:textId="77777777" w:rsidTr="009E2F05">
        <w:tc>
          <w:tcPr>
            <w:tcW w:w="477" w:type="dxa"/>
          </w:tcPr>
          <w:p w14:paraId="26AD17C9" w14:textId="6108F574" w:rsidR="000248A3" w:rsidRDefault="000248A3" w:rsidP="009E2F05">
            <w:r>
              <w:rPr>
                <w:rFonts w:hint="eastAsia"/>
              </w:rPr>
              <w:t>10</w:t>
            </w:r>
          </w:p>
        </w:tc>
        <w:tc>
          <w:tcPr>
            <w:tcW w:w="2961" w:type="dxa"/>
          </w:tcPr>
          <w:p w14:paraId="59763BBB" w14:textId="13D7AE76" w:rsidR="000248A3" w:rsidRPr="00FE2401" w:rsidRDefault="000248A3" w:rsidP="009E2F05">
            <w:r>
              <w:rPr>
                <w:rFonts w:hint="eastAsia"/>
              </w:rPr>
              <w:t>【Appendix】PowerShell スクリプトを利用した展開</w:t>
            </w:r>
          </w:p>
        </w:tc>
        <w:tc>
          <w:tcPr>
            <w:tcW w:w="5022" w:type="dxa"/>
          </w:tcPr>
          <w:p w14:paraId="27DE5A3D" w14:textId="38261667" w:rsidR="000248A3" w:rsidRDefault="000248A3" w:rsidP="009E2F05">
            <w:r>
              <w:rPr>
                <w:rFonts w:hint="eastAsia"/>
              </w:rPr>
              <w:t>この章では、Appendix として Office 365 ProPlus の展開方法のうち、PowerShell スクリプトを利用した方法について解説します。</w:t>
            </w:r>
          </w:p>
        </w:tc>
      </w:tr>
    </w:tbl>
    <w:p w14:paraId="4F57DD9B" w14:textId="77777777" w:rsidR="00FD5C61" w:rsidRPr="00970508" w:rsidRDefault="00FD5C61" w:rsidP="00FD5C61"/>
    <w:p w14:paraId="78DD647D" w14:textId="3BB5C2D1" w:rsidR="00FD5C61" w:rsidDel="008F7F33" w:rsidRDefault="00FD5C61" w:rsidP="00FD5C61">
      <w:pPr>
        <w:rPr>
          <w:del w:id="471" w:author="KUNII Suguru" w:date="2017-10-27T12:29:00Z"/>
        </w:rPr>
      </w:pPr>
      <w:r w:rsidRPr="00BE640E">
        <w:rPr>
          <w:rFonts w:hint="eastAsia"/>
        </w:rPr>
        <w:t>System Center Configuration Manager</w:t>
      </w:r>
      <w:r>
        <w:t xml:space="preserve"> </w:t>
      </w:r>
      <w:r>
        <w:rPr>
          <w:rFonts w:hint="eastAsia"/>
        </w:rPr>
        <w:t>では、新しい機能アップグレードを定期的に公開し、お使いの SCCM が常に最新の機能が利用できるようになっています。新しい機能をいつ利用できるようにするかについては、サービス オプションと呼ばれる設定で定義することがで</w:t>
      </w:r>
      <w:ins w:id="472" w:author="Hidekazu Suzuki" w:date="2017-12-14T19:36:00Z">
        <w:r w:rsidR="00DA385C">
          <w:rPr>
            <w:rFonts w:hint="eastAsia"/>
          </w:rPr>
          <w:t>きます。</w:t>
        </w:r>
      </w:ins>
      <w:del w:id="473" w:author="Hidekazu Suzuki" w:date="2017-12-14T19:36:00Z">
        <w:r w:rsidDel="00DA385C">
          <w:rPr>
            <w:rFonts w:hint="eastAsia"/>
          </w:rPr>
          <w:delText>き、</w:delText>
        </w:r>
      </w:del>
      <w:r>
        <w:t xml:space="preserve">Current Branch </w:t>
      </w:r>
      <w:r>
        <w:rPr>
          <w:rFonts w:hint="eastAsia"/>
        </w:rPr>
        <w:t xml:space="preserve">と呼ばれるオプションを選択した場合、本書執筆時点では Version </w:t>
      </w:r>
      <w:r>
        <w:t>1</w:t>
      </w:r>
      <w:r w:rsidR="00A65E16">
        <w:rPr>
          <w:rFonts w:hint="eastAsia"/>
        </w:rPr>
        <w:t>706</w:t>
      </w:r>
      <w:r>
        <w:t xml:space="preserve"> </w:t>
      </w:r>
      <w:r>
        <w:rPr>
          <w:rFonts w:hint="eastAsia"/>
        </w:rPr>
        <w:t>が利用できるため、Version 1</w:t>
      </w:r>
      <w:r w:rsidR="00A65E16">
        <w:rPr>
          <w:rFonts w:hint="eastAsia"/>
        </w:rPr>
        <w:t>706</w:t>
      </w:r>
      <w:ins w:id="474" w:author="Hidekazu Suzuki" w:date="2017-12-14T19:37:00Z">
        <w:r w:rsidR="00DA385C">
          <w:rPr>
            <w:rFonts w:hint="eastAsia"/>
          </w:rPr>
          <w:t xml:space="preserve"> 以降</w:t>
        </w:r>
      </w:ins>
      <w:del w:id="475" w:author="Hidekazu Suzuki" w:date="2017-12-14T19:37:00Z">
        <w:r w:rsidDel="00DA385C">
          <w:rPr>
            <w:rFonts w:hint="eastAsia"/>
          </w:rPr>
          <w:delText xml:space="preserve"> </w:delText>
        </w:r>
      </w:del>
      <w:r>
        <w:rPr>
          <w:rFonts w:hint="eastAsia"/>
        </w:rPr>
        <w:t>を基準にして SCCM の評価を行っていただけるようにして</w:t>
      </w:r>
      <w:commentRangeStart w:id="476"/>
      <w:r>
        <w:rPr>
          <w:rFonts w:hint="eastAsia"/>
        </w:rPr>
        <w:t>います</w:t>
      </w:r>
      <w:commentRangeEnd w:id="476"/>
      <w:r w:rsidR="00875717">
        <w:rPr>
          <w:rStyle w:val="af8"/>
        </w:rPr>
        <w:commentReference w:id="476"/>
      </w:r>
      <w:r>
        <w:rPr>
          <w:rFonts w:hint="eastAsia"/>
        </w:rPr>
        <w:t>。</w:t>
      </w:r>
    </w:p>
    <w:p w14:paraId="6064FFCD" w14:textId="38C527C8" w:rsidR="00FD5C61" w:rsidDel="008F7F33" w:rsidRDefault="00FD5C61" w:rsidP="00FD5C61">
      <w:pPr>
        <w:rPr>
          <w:del w:id="477" w:author="KUNII Suguru" w:date="2017-10-27T12:29:00Z"/>
        </w:rPr>
      </w:pPr>
    </w:p>
    <w:p w14:paraId="1DB646FF" w14:textId="77777777" w:rsidR="00FD5C61" w:rsidRDefault="00FD5C61" w:rsidP="00FD5C61">
      <w:r>
        <w:br w:type="page"/>
      </w:r>
    </w:p>
    <w:p w14:paraId="74CE7136" w14:textId="77777777" w:rsidR="00FD5C61" w:rsidRDefault="00FD5C61" w:rsidP="00FD5C61">
      <w:pPr>
        <w:pStyle w:val="1"/>
      </w:pPr>
      <w:bookmarkStart w:id="478" w:name="_Toc496885356"/>
      <w:r>
        <w:rPr>
          <w:rFonts w:hint="eastAsia"/>
        </w:rPr>
        <w:lastRenderedPageBreak/>
        <w:t xml:space="preserve">SCCM </w:t>
      </w:r>
      <w:r>
        <w:rPr>
          <w:rFonts w:hint="eastAsia"/>
        </w:rPr>
        <w:t>による</w:t>
      </w:r>
      <w:r>
        <w:rPr>
          <w:rFonts w:hint="eastAsia"/>
        </w:rPr>
        <w:t xml:space="preserve"> </w:t>
      </w:r>
      <w:r w:rsidRPr="00001FB0">
        <w:t xml:space="preserve">Office 365 ProPlus </w:t>
      </w:r>
      <w:r>
        <w:t>の展開</w:t>
      </w:r>
      <w:r>
        <w:rPr>
          <w:rFonts w:hint="eastAsia"/>
        </w:rPr>
        <w:t>・運用管理</w:t>
      </w:r>
      <w:bookmarkEnd w:id="478"/>
    </w:p>
    <w:p w14:paraId="2EDA16E2" w14:textId="0FE6C976" w:rsidR="00FD5C61" w:rsidRDefault="00FD5C61" w:rsidP="00FD5C61">
      <w:r>
        <w:rPr>
          <w:rFonts w:hint="eastAsia"/>
        </w:rPr>
        <w:t>SCCM では、Office 365 ProPlus の展開からアップグレード、更新プログラムの適用に特化したメニューを提供</w:t>
      </w:r>
      <w:r w:rsidR="00582F9A">
        <w:rPr>
          <w:rFonts w:hint="eastAsia"/>
        </w:rPr>
        <w:t>することで</w:t>
      </w:r>
      <w:r>
        <w:rPr>
          <w:rFonts w:hint="eastAsia"/>
        </w:rPr>
        <w:t>、Office 365 ProPlus アプリケーションのライフサイクル管理全体をサポート</w:t>
      </w:r>
      <w:r w:rsidR="00582F9A">
        <w:rPr>
          <w:rFonts w:hint="eastAsia"/>
        </w:rPr>
        <w:t>し</w:t>
      </w:r>
      <w:r>
        <w:rPr>
          <w:rFonts w:hint="eastAsia"/>
        </w:rPr>
        <w:t>、</w:t>
      </w:r>
      <w:r w:rsidRPr="007F07C1">
        <w:t>IT管理者の</w:t>
      </w:r>
      <w:r w:rsidRPr="007F07C1">
        <w:rPr>
          <w:rFonts w:hint="eastAsia"/>
        </w:rPr>
        <w:t>業務負担を大幅に軽減します。</w:t>
      </w:r>
    </w:p>
    <w:p w14:paraId="7FACB616" w14:textId="2C63E921" w:rsidR="00FD5C61" w:rsidRDefault="00FD5C61" w:rsidP="00FD5C61">
      <w:r>
        <w:rPr>
          <w:rFonts w:hint="eastAsia"/>
        </w:rPr>
        <w:t>本章では、Office 365 ProPlus の展開と、その後の運用管理の概要について解説します。</w:t>
      </w:r>
    </w:p>
    <w:p w14:paraId="1FD26FF7" w14:textId="77777777" w:rsidR="00FD5C61" w:rsidRPr="00582F9A" w:rsidRDefault="00FD5C61" w:rsidP="00FD5C61"/>
    <w:p w14:paraId="671E27E0" w14:textId="77777777" w:rsidR="00FD5C61" w:rsidRDefault="00FD5C61" w:rsidP="00FD5C61">
      <w:pPr>
        <w:pStyle w:val="2"/>
      </w:pPr>
      <w:bookmarkStart w:id="479" w:name="_Toc496885357"/>
      <w:r w:rsidRPr="00001FB0">
        <w:t xml:space="preserve">Office 365 ProPlus </w:t>
      </w:r>
      <w:r w:rsidRPr="00001FB0">
        <w:t>の展開概要</w:t>
      </w:r>
      <w:bookmarkEnd w:id="479"/>
    </w:p>
    <w:p w14:paraId="0AECB1B7" w14:textId="77777777" w:rsidR="00FD5C61" w:rsidRDefault="00FD5C61" w:rsidP="00FD5C61">
      <w:r>
        <w:rPr>
          <w:rFonts w:hint="eastAsia"/>
        </w:rPr>
        <w:t>Office 365 ProPlus は</w:t>
      </w:r>
      <w:r w:rsidR="0006197B">
        <w:rPr>
          <w:rFonts w:hint="eastAsia"/>
        </w:rPr>
        <w:t>、既定で</w:t>
      </w:r>
      <w:r>
        <w:rPr>
          <w:rFonts w:hint="eastAsia"/>
        </w:rPr>
        <w:t>クラウドからストリーミングでセットアップを行いますが、組織で使用する大量のコンピューターに Office 365 ProPlus をインストールする場合、個々のコンピューターがストリーミングでセットアップを行うことは効率的ではありません。そこで、Office 365 ProPlus では、あらかじめセットアップ プログラムをダウンロードし、ダウンロードしたプログラムを SCCM 配布ポイント経由で展開することで、インターネット接続を必要とすることなく、Office 365 ProPlus の展開を実現できます</w:t>
      </w:r>
      <w:r w:rsidR="00582F9A">
        <w:rPr>
          <w:rFonts w:hint="eastAsia"/>
        </w:rPr>
        <w:t xml:space="preserve"> (このような展開方法を「オフライン展開」と呼びます)</w:t>
      </w:r>
      <w:r>
        <w:rPr>
          <w:rFonts w:hint="eastAsia"/>
        </w:rPr>
        <w:t>。</w:t>
      </w:r>
    </w:p>
    <w:p w14:paraId="356A7E31" w14:textId="6AE44A4D" w:rsidR="004C0B87" w:rsidRDefault="004C0B87" w:rsidP="00FD5C61">
      <w:r>
        <w:rPr>
          <w:rFonts w:hint="eastAsia"/>
        </w:rPr>
        <w:t>Office 365 ProPlus の</w:t>
      </w:r>
      <w:r w:rsidR="00582F9A">
        <w:rPr>
          <w:rFonts w:hint="eastAsia"/>
        </w:rPr>
        <w:t>オフライン</w:t>
      </w:r>
      <w:r>
        <w:rPr>
          <w:rFonts w:hint="eastAsia"/>
        </w:rPr>
        <w:t>展開には</w:t>
      </w:r>
      <w:r w:rsidR="00582F9A">
        <w:rPr>
          <w:rFonts w:hint="eastAsia"/>
        </w:rPr>
        <w:t>本来</w:t>
      </w:r>
      <w:r>
        <w:rPr>
          <w:rFonts w:hint="eastAsia"/>
        </w:rPr>
        <w:t>、「Office 展開ツール」と呼ばれるツールを使って実行します</w:t>
      </w:r>
      <w:r w:rsidR="00582F9A">
        <w:rPr>
          <w:rFonts w:hint="eastAsia"/>
        </w:rPr>
        <w:t>が(Office 展開ツールを利用方法に関する手順の詳細は</w:t>
      </w:r>
      <w:r w:rsidR="00AF52CD">
        <w:rPr>
          <w:rFonts w:hint="eastAsia"/>
        </w:rPr>
        <w:t>第 9 章「【Appendix】Office 展開ツールと設定ファイルを利用した展開」</w:t>
      </w:r>
      <w:r>
        <w:rPr>
          <w:rFonts w:hint="eastAsia"/>
        </w:rPr>
        <w:t>を参照してください</w:t>
      </w:r>
      <w:r w:rsidR="00582F9A">
        <w:rPr>
          <w:rFonts w:hint="eastAsia"/>
        </w:rPr>
        <w:t>)、SCCM Version 1702 以降では Office 展開ツールを使って行う、Office 365 ProPlus セットアップ プログラムのダウンロードやインストール パラメーターの指定、さらには SCCM へアプリケーションとして Office 365 ProPlus を登録、の各作業を自動化する</w:t>
      </w:r>
      <w:r w:rsidR="00F14D9C">
        <w:rPr>
          <w:rFonts w:hint="eastAsia"/>
        </w:rPr>
        <w:t xml:space="preserve"> [Office 365 クライアント インストール ウィザード] を用意しています。</w:t>
      </w:r>
    </w:p>
    <w:p w14:paraId="5177E6EE" w14:textId="77777777" w:rsidR="00FD5C61" w:rsidRPr="00582F9A" w:rsidRDefault="00FD5C61" w:rsidP="00FD5C61"/>
    <w:p w14:paraId="7FE31D16" w14:textId="77777777" w:rsidR="00FD5C61" w:rsidRDefault="00FD5C61" w:rsidP="005F175A">
      <w:pPr>
        <w:rPr>
          <w:rFonts w:eastAsia="メイリオ" w:cs="メイリオ"/>
          <w:b/>
          <w:sz w:val="28"/>
        </w:rPr>
      </w:pPr>
      <w:r>
        <w:br w:type="page"/>
      </w:r>
    </w:p>
    <w:p w14:paraId="46DFD306" w14:textId="77777777" w:rsidR="00FD5C61" w:rsidRDefault="00FD5C61" w:rsidP="00FD5C61">
      <w:pPr>
        <w:pStyle w:val="2"/>
      </w:pPr>
      <w:bookmarkStart w:id="480" w:name="_Toc496885358"/>
      <w:r w:rsidRPr="00001FB0">
        <w:lastRenderedPageBreak/>
        <w:t xml:space="preserve">Office 365 ProPlus </w:t>
      </w:r>
      <w:r w:rsidRPr="00001FB0">
        <w:t>の更新プログラム管理概要</w:t>
      </w:r>
      <w:bookmarkEnd w:id="480"/>
    </w:p>
    <w:p w14:paraId="13AF54BD" w14:textId="77777777" w:rsidR="00FD5C61" w:rsidRDefault="00FD5C61" w:rsidP="00FD5C61">
      <w:r>
        <w:rPr>
          <w:rFonts w:hint="eastAsia"/>
        </w:rPr>
        <w:t>Office 365 ProPlus の展開を行った後、運用管理フェーズに入ると一般的に必要とされる作業に更新プログラムの管理があります。Office 365 ProPlus では、更新プログラムを通じて新しい機能も提供されるため、更新プログラムをいつ適用するか、どのコンピューターに適用するか、などの管理は重要な意味を持ちます。そのため、SCCM では Office 365 ProPlus 専用の更新プログラム管理メニューを用意し、効率よく、計画的に、更新プログラムを適用できるようにしています。</w:t>
      </w:r>
    </w:p>
    <w:p w14:paraId="48529C0B" w14:textId="77777777" w:rsidR="00FD5C61" w:rsidRPr="003F0CD7" w:rsidRDefault="00FD5C61" w:rsidP="00FD5C61"/>
    <w:p w14:paraId="2439337B" w14:textId="77777777" w:rsidR="00FD5C61" w:rsidRDefault="00FD5C61" w:rsidP="00FD5C61">
      <w:pPr>
        <w:pStyle w:val="30"/>
      </w:pPr>
      <w:bookmarkStart w:id="481" w:name="_Toc496885359"/>
      <w:r w:rsidRPr="00001FB0">
        <w:t>Office 365 ProPlus 更新プログラム チャネルについて</w:t>
      </w:r>
      <w:bookmarkEnd w:id="481"/>
    </w:p>
    <w:p w14:paraId="4178B539" w14:textId="77777777" w:rsidR="00FD5C61" w:rsidRDefault="00FD5C61" w:rsidP="00FD5C61">
      <w:r>
        <w:rPr>
          <w:rFonts w:hint="eastAsia"/>
        </w:rPr>
        <w:t>Office 365 ProPlus では更新プログラムを受け取るタイミングが一律で決まっているわけではなく、次の 3 つのオプション (更新プログラム チャネル) によって、更新プログラムの受信</w:t>
      </w:r>
      <w:r w:rsidRPr="007F07C1">
        <w:rPr>
          <w:rFonts w:hint="eastAsia"/>
        </w:rPr>
        <w:t>を</w:t>
      </w:r>
      <w:r>
        <w:rPr>
          <w:rFonts w:hint="eastAsia"/>
        </w:rPr>
        <w:t>制御できるようになっています</w:t>
      </w:r>
      <w:r w:rsidRPr="007F07C1">
        <w:rPr>
          <w:rFonts w:hint="eastAsia"/>
        </w:rPr>
        <w:t>。</w:t>
      </w:r>
    </w:p>
    <w:p w14:paraId="4ECD26BF" w14:textId="77777777" w:rsidR="00FD5C61" w:rsidRDefault="00FD5C61" w:rsidP="00FD5C61"/>
    <w:p w14:paraId="2F543B77" w14:textId="7B93C59F" w:rsidR="00FD5C61" w:rsidRDefault="007C3BF7" w:rsidP="00FD5C61">
      <w:pPr>
        <w:pStyle w:val="a"/>
        <w:numPr>
          <w:ilvl w:val="0"/>
          <w:numId w:val="6"/>
        </w:numPr>
      </w:pPr>
      <w:r>
        <w:rPr>
          <w:rFonts w:hint="eastAsia"/>
        </w:rPr>
        <w:t>月次チャネル (Monthly Channel)</w:t>
      </w:r>
      <w:r w:rsidR="00FD5C61">
        <w:br/>
      </w:r>
      <w:r w:rsidR="00FD5C61">
        <w:rPr>
          <w:rFonts w:hint="eastAsia"/>
        </w:rPr>
        <w:t>毎月の更新プログラムで公開される新機能を公開後、すぐに提供します。</w:t>
      </w:r>
      <w:r w:rsidR="00FD5C61">
        <w:t>Office 365 Business</w:t>
      </w:r>
      <w:r w:rsidR="00FD5C61">
        <w:rPr>
          <w:rFonts w:hint="eastAsia"/>
        </w:rPr>
        <w:t xml:space="preserve"> や </w:t>
      </w:r>
      <w:r w:rsidR="00FD5C61">
        <w:t>Office 365 Business Premium</w:t>
      </w:r>
      <w:r w:rsidR="00FD5C61">
        <w:rPr>
          <w:rFonts w:hint="eastAsia"/>
        </w:rPr>
        <w:t xml:space="preserve"> に付属する Office アプリケーションの既定の更新プログラム チャネルです。</w:t>
      </w:r>
    </w:p>
    <w:p w14:paraId="4D7A020C" w14:textId="22FAA21B" w:rsidR="00FD5C61" w:rsidRDefault="007C3BF7" w:rsidP="00FD5C61">
      <w:pPr>
        <w:pStyle w:val="a"/>
        <w:numPr>
          <w:ilvl w:val="0"/>
          <w:numId w:val="6"/>
        </w:numPr>
      </w:pPr>
      <w:r>
        <w:rPr>
          <w:rFonts w:hint="eastAsia"/>
        </w:rPr>
        <w:t>半期チャネル</w:t>
      </w:r>
      <w:r w:rsidR="001F112E" w:rsidRPr="008F1EE7">
        <w:rPr>
          <w:rFonts w:hint="eastAsia"/>
          <w:sz w:val="16"/>
        </w:rPr>
        <w:t>※</w:t>
      </w:r>
      <w:ins w:id="482" w:author="KUNII Suguru" w:date="2017-10-27T16:15:00Z">
        <w:r w:rsidR="00D5382C">
          <w:rPr>
            <w:rFonts w:hint="eastAsia"/>
            <w:sz w:val="16"/>
          </w:rPr>
          <w:t>1</w:t>
        </w:r>
      </w:ins>
      <w:r>
        <w:rPr>
          <w:rFonts w:hint="eastAsia"/>
        </w:rPr>
        <w:t xml:space="preserve"> (Semi-Annual </w:t>
      </w:r>
      <w:r w:rsidR="00FD5C61">
        <w:rPr>
          <w:rFonts w:hint="eastAsia"/>
        </w:rPr>
        <w:t>Channel</w:t>
      </w:r>
      <w:r>
        <w:rPr>
          <w:rFonts w:hint="eastAsia"/>
        </w:rPr>
        <w:t>)</w:t>
      </w:r>
      <w:r w:rsidR="001F112E">
        <w:t xml:space="preserve"> </w:t>
      </w:r>
      <w:r w:rsidR="00FD5C61">
        <w:br/>
      </w:r>
      <w:r>
        <w:rPr>
          <w:rFonts w:hint="eastAsia"/>
        </w:rPr>
        <w:t>半年</w:t>
      </w:r>
      <w:r w:rsidR="00FD5C61">
        <w:rPr>
          <w:rFonts w:hint="eastAsia"/>
        </w:rPr>
        <w:t>ごとに Office アプリケーションの新機能を提供します。</w:t>
      </w:r>
      <w:r>
        <w:rPr>
          <w:rFonts w:hint="eastAsia"/>
        </w:rPr>
        <w:t>月次チャネル</w:t>
      </w:r>
      <w:r w:rsidR="00FD5C61">
        <w:rPr>
          <w:rFonts w:hint="eastAsia"/>
        </w:rPr>
        <w:t>のように短い頻度での更新を避けて運用できるため、組織での更新プログラムの運用がしやすくなるメリットがあります。Office 365 ProPlus の既定の更新プログラム チャネルです。</w:t>
      </w:r>
    </w:p>
    <w:p w14:paraId="5CAD5A94" w14:textId="332275C1" w:rsidR="00FD5C61" w:rsidRDefault="007C3BF7" w:rsidP="00FD5C61">
      <w:pPr>
        <w:pStyle w:val="a"/>
        <w:numPr>
          <w:ilvl w:val="0"/>
          <w:numId w:val="6"/>
        </w:numPr>
      </w:pPr>
      <w:commentRangeStart w:id="483"/>
      <w:r>
        <w:rPr>
          <w:rFonts w:hint="eastAsia"/>
        </w:rPr>
        <w:t>半期チャネル</w:t>
      </w:r>
      <w:ins w:id="484" w:author="KUNII Suguru" w:date="2017-10-27T12:29:00Z">
        <w:r w:rsidR="00F15375">
          <w:rPr>
            <w:rFonts w:hint="eastAsia"/>
          </w:rPr>
          <w:t xml:space="preserve"> </w:t>
        </w:r>
      </w:ins>
      <w:ins w:id="485" w:author="KUNII Suguru" w:date="2017-10-27T12:28:00Z">
        <w:r w:rsidR="00F15375">
          <w:rPr>
            <w:rFonts w:hint="eastAsia"/>
          </w:rPr>
          <w:t>(対象指定)</w:t>
        </w:r>
      </w:ins>
      <w:ins w:id="486" w:author="KUNII Suguru" w:date="2017-10-27T16:16:00Z">
        <w:r w:rsidR="00D5382C" w:rsidRPr="008F1EE7">
          <w:rPr>
            <w:rFonts w:hint="eastAsia"/>
            <w:sz w:val="16"/>
          </w:rPr>
          <w:t>※</w:t>
        </w:r>
        <w:r w:rsidR="00D5382C">
          <w:rPr>
            <w:rFonts w:hint="eastAsia"/>
            <w:sz w:val="16"/>
          </w:rPr>
          <w:t>2</w:t>
        </w:r>
      </w:ins>
      <w:del w:id="487" w:author="KUNII Suguru" w:date="2017-10-27T12:28:00Z">
        <w:r w:rsidDel="00F15375">
          <w:rPr>
            <w:rFonts w:hint="eastAsia"/>
          </w:rPr>
          <w:delText>の最初のリリース</w:delText>
        </w:r>
      </w:del>
      <w:commentRangeEnd w:id="483"/>
      <w:r w:rsidR="00494AF7">
        <w:rPr>
          <w:rStyle w:val="af8"/>
          <w:noProof w:val="0"/>
        </w:rPr>
        <w:commentReference w:id="483"/>
      </w:r>
      <w:r>
        <w:rPr>
          <w:rFonts w:hint="eastAsia"/>
        </w:rPr>
        <w:t xml:space="preserve"> </w:t>
      </w:r>
      <w:r w:rsidR="005F76B1">
        <w:rPr>
          <w:rFonts w:hint="eastAsia"/>
        </w:rPr>
        <w:t>(</w:t>
      </w:r>
      <w:r>
        <w:rPr>
          <w:rFonts w:hint="eastAsia"/>
        </w:rPr>
        <w:t>Semi-Annual Channel</w:t>
      </w:r>
      <w:r w:rsidDel="007C3BF7">
        <w:rPr>
          <w:rFonts w:hint="eastAsia"/>
        </w:rPr>
        <w:t xml:space="preserve"> </w:t>
      </w:r>
      <w:r>
        <w:rPr>
          <w:rFonts w:hint="eastAsia"/>
        </w:rPr>
        <w:t>(Targeted)</w:t>
      </w:r>
      <w:r w:rsidR="005F76B1">
        <w:rPr>
          <w:rFonts w:hint="eastAsia"/>
        </w:rPr>
        <w:t>)</w:t>
      </w:r>
      <w:r w:rsidR="00FD5C61">
        <w:br/>
      </w:r>
      <w:r>
        <w:rPr>
          <w:rFonts w:hint="eastAsia"/>
        </w:rPr>
        <w:t>半期チャネル</w:t>
      </w:r>
      <w:r w:rsidR="00FD5C61">
        <w:rPr>
          <w:rFonts w:hint="eastAsia"/>
        </w:rPr>
        <w:t>と同じく</w:t>
      </w:r>
      <w:r>
        <w:rPr>
          <w:rFonts w:hint="eastAsia"/>
        </w:rPr>
        <w:t>半年</w:t>
      </w:r>
      <w:r w:rsidR="00FD5C61">
        <w:rPr>
          <w:rFonts w:hint="eastAsia"/>
        </w:rPr>
        <w:t>ごとに Office アプリケーションの新機能を提供する更新プログラム チャネルですが、次の</w:t>
      </w:r>
      <w:r>
        <w:rPr>
          <w:rFonts w:hint="eastAsia"/>
        </w:rPr>
        <w:t>半期チャネル</w:t>
      </w:r>
      <w:r w:rsidR="00FD5C61">
        <w:rPr>
          <w:rFonts w:hint="eastAsia"/>
        </w:rPr>
        <w:t>が公開される</w:t>
      </w:r>
      <w:ins w:id="488" w:author="KUNII Suguru" w:date="2017-10-27T12:28:00Z">
        <w:r w:rsidR="00F15375">
          <w:rPr>
            <w:rFonts w:hint="eastAsia"/>
          </w:rPr>
          <w:t xml:space="preserve"> 4 か月</w:t>
        </w:r>
      </w:ins>
      <w:commentRangeStart w:id="489"/>
      <w:del w:id="490" w:author="KUNII Suguru" w:date="2017-10-27T12:28:00Z">
        <w:r w:rsidDel="00F15375">
          <w:rPr>
            <w:rFonts w:hint="eastAsia"/>
          </w:rPr>
          <w:delText>半年</w:delText>
        </w:r>
      </w:del>
      <w:r w:rsidR="00FD5C61">
        <w:rPr>
          <w:rFonts w:hint="eastAsia"/>
        </w:rPr>
        <w:t>前</w:t>
      </w:r>
      <w:commentRangeEnd w:id="489"/>
      <w:r w:rsidR="00792FF0">
        <w:rPr>
          <w:rStyle w:val="af8"/>
          <w:noProof w:val="0"/>
        </w:rPr>
        <w:commentReference w:id="489"/>
      </w:r>
      <w:r w:rsidR="00FD5C61">
        <w:rPr>
          <w:rFonts w:hint="eastAsia"/>
        </w:rPr>
        <w:t>に提供されることが特徴です。</w:t>
      </w:r>
      <w:r>
        <w:rPr>
          <w:rFonts w:hint="eastAsia"/>
        </w:rPr>
        <w:t>半期チャネル</w:t>
      </w:r>
      <w:ins w:id="491" w:author="KUNII Suguru" w:date="2017-10-27T12:29:00Z">
        <w:r w:rsidR="00F15375">
          <w:rPr>
            <w:rFonts w:hint="eastAsia"/>
          </w:rPr>
          <w:t xml:space="preserve"> (対象指定) </w:t>
        </w:r>
      </w:ins>
      <w:del w:id="492" w:author="KUNII Suguru" w:date="2017-10-27T12:29:00Z">
        <w:r w:rsidDel="00F15375">
          <w:rPr>
            <w:rFonts w:hint="eastAsia"/>
          </w:rPr>
          <w:delText>の最初のリリース</w:delText>
        </w:r>
      </w:del>
      <w:r>
        <w:rPr>
          <w:rFonts w:hint="eastAsia"/>
        </w:rPr>
        <w:t>を</w:t>
      </w:r>
      <w:r w:rsidR="00FD5C61">
        <w:rPr>
          <w:rFonts w:hint="eastAsia"/>
        </w:rPr>
        <w:t>活用して、早く更新プログラムを手に入れることで、アプリケーションの互換性のテストなどを</w:t>
      </w:r>
      <w:r>
        <w:rPr>
          <w:rFonts w:hint="eastAsia"/>
        </w:rPr>
        <w:t>半期チャネル</w:t>
      </w:r>
      <w:r w:rsidR="00FD5C61">
        <w:rPr>
          <w:rFonts w:hint="eastAsia"/>
        </w:rPr>
        <w:t>のプログラムに先立って行うことができるメリット</w:t>
      </w:r>
      <w:commentRangeStart w:id="493"/>
      <w:commentRangeStart w:id="494"/>
      <w:r w:rsidR="00FD5C61">
        <w:rPr>
          <w:rFonts w:hint="eastAsia"/>
        </w:rPr>
        <w:t>があります</w:t>
      </w:r>
      <w:commentRangeEnd w:id="493"/>
      <w:r w:rsidR="00792FF0">
        <w:rPr>
          <w:rStyle w:val="af8"/>
          <w:noProof w:val="0"/>
        </w:rPr>
        <w:commentReference w:id="493"/>
      </w:r>
      <w:commentRangeEnd w:id="494"/>
      <w:r w:rsidR="00DE6EE8">
        <w:rPr>
          <w:rStyle w:val="af8"/>
          <w:noProof w:val="0"/>
        </w:rPr>
        <w:commentReference w:id="494"/>
      </w:r>
      <w:r w:rsidR="00FD5C61">
        <w:rPr>
          <w:rFonts w:hint="eastAsia"/>
        </w:rPr>
        <w:t>。</w:t>
      </w:r>
    </w:p>
    <w:p w14:paraId="0178BFE7" w14:textId="77777777" w:rsidR="00FD5C61" w:rsidRPr="005C3CB4" w:rsidRDefault="00FD5C61" w:rsidP="00FD5C61">
      <w:pPr>
        <w:rPr>
          <w:b/>
        </w:rPr>
      </w:pPr>
    </w:p>
    <w:p w14:paraId="1066B61F" w14:textId="1D094882" w:rsidR="001F112E" w:rsidRDefault="001F112E" w:rsidP="00FD5C61">
      <w:pPr>
        <w:rPr>
          <w:ins w:id="495" w:author="KUNII Suguru" w:date="2017-10-27T16:15:00Z"/>
          <w:sz w:val="18"/>
        </w:rPr>
      </w:pPr>
      <w:r w:rsidRPr="008F1EE7">
        <w:rPr>
          <w:rFonts w:hint="eastAsia"/>
          <w:sz w:val="18"/>
        </w:rPr>
        <w:t>※</w:t>
      </w:r>
      <w:ins w:id="496" w:author="KUNII Suguru" w:date="2017-10-27T16:15:00Z">
        <w:r w:rsidR="00D5382C">
          <w:rPr>
            <w:rFonts w:hint="eastAsia"/>
            <w:sz w:val="18"/>
          </w:rPr>
          <w:t xml:space="preserve">1 </w:t>
        </w:r>
      </w:ins>
      <w:r w:rsidR="003A0DA9">
        <w:rPr>
          <w:rFonts w:hint="eastAsia"/>
          <w:sz w:val="18"/>
        </w:rPr>
        <w:t>2017 年 10 月現在、「</w:t>
      </w:r>
      <w:r w:rsidR="003A0DA9" w:rsidRPr="003A0DA9">
        <w:rPr>
          <w:rFonts w:hint="eastAsia"/>
          <w:sz w:val="18"/>
        </w:rPr>
        <w:t>段階的提供チャネル</w:t>
      </w:r>
      <w:r w:rsidR="003A0DA9">
        <w:rPr>
          <w:rFonts w:hint="eastAsia"/>
          <w:sz w:val="18"/>
        </w:rPr>
        <w:t>」と呼ばれていますが、2018 年 1 月より「半期チャネル」という名前になります。</w:t>
      </w:r>
    </w:p>
    <w:p w14:paraId="082F77E6" w14:textId="48C4F256" w:rsidR="00D5382C" w:rsidRPr="008F1EE7" w:rsidRDefault="00D5382C" w:rsidP="00FD5C61">
      <w:pPr>
        <w:rPr>
          <w:sz w:val="18"/>
        </w:rPr>
      </w:pPr>
      <w:ins w:id="497" w:author="KUNII Suguru" w:date="2017-10-27T16:15:00Z">
        <w:r w:rsidRPr="008F1EE7">
          <w:rPr>
            <w:rFonts w:hint="eastAsia"/>
            <w:sz w:val="18"/>
          </w:rPr>
          <w:t>※</w:t>
        </w:r>
      </w:ins>
      <w:ins w:id="498" w:author="KUNII Suguru" w:date="2017-10-27T16:16:00Z">
        <w:r>
          <w:rPr>
            <w:rFonts w:hint="eastAsia"/>
            <w:sz w:val="18"/>
          </w:rPr>
          <w:t>2</w:t>
        </w:r>
      </w:ins>
      <w:ins w:id="499" w:author="KUNII Suguru" w:date="2017-10-27T16:15:00Z">
        <w:r>
          <w:rPr>
            <w:rFonts w:hint="eastAsia"/>
            <w:sz w:val="18"/>
          </w:rPr>
          <w:t xml:space="preserve"> </w:t>
        </w:r>
      </w:ins>
      <w:ins w:id="500" w:author="KUNII Suguru" w:date="2017-10-27T16:18:00Z">
        <w:r w:rsidR="00DE6EE8">
          <w:rPr>
            <w:rFonts w:hint="eastAsia"/>
            <w:sz w:val="18"/>
          </w:rPr>
          <w:t>半期チャネルの</w:t>
        </w:r>
      </w:ins>
      <w:ins w:id="501" w:author="KUNII Suguru" w:date="2017-10-27T16:19:00Z">
        <w:r w:rsidR="00DE6EE8">
          <w:rPr>
            <w:rFonts w:hint="eastAsia"/>
            <w:sz w:val="18"/>
          </w:rPr>
          <w:t>更新を</w:t>
        </w:r>
      </w:ins>
      <w:ins w:id="502" w:author="KUNII Suguru" w:date="2017-10-27T16:18:00Z">
        <w:r w:rsidR="00DE6EE8">
          <w:rPr>
            <w:rFonts w:hint="eastAsia"/>
            <w:sz w:val="18"/>
          </w:rPr>
          <w:t>先行</w:t>
        </w:r>
      </w:ins>
      <w:ins w:id="503" w:author="KUNII Suguru" w:date="2017-10-27T16:19:00Z">
        <w:r w:rsidR="00DE6EE8">
          <w:rPr>
            <w:rFonts w:hint="eastAsia"/>
            <w:sz w:val="18"/>
          </w:rPr>
          <w:t>して入手できる半期チャネル (対象指定</w:t>
        </w:r>
      </w:ins>
      <w:ins w:id="504" w:author="KUNII Suguru" w:date="2017-10-27T16:18:00Z">
        <w:r w:rsidR="00DE6EE8">
          <w:rPr>
            <w:rFonts w:hint="eastAsia"/>
            <w:sz w:val="18"/>
          </w:rPr>
          <w:t>)</w:t>
        </w:r>
      </w:ins>
      <w:ins w:id="505" w:author="KUNII Suguru" w:date="2017-10-27T16:19:00Z">
        <w:r w:rsidR="00DE6EE8">
          <w:rPr>
            <w:rFonts w:hint="eastAsia"/>
            <w:sz w:val="18"/>
          </w:rPr>
          <w:t xml:space="preserve"> </w:t>
        </w:r>
      </w:ins>
      <w:ins w:id="506" w:author="KUNII Suguru" w:date="2017-10-27T16:20:00Z">
        <w:r w:rsidR="00DE6EE8">
          <w:rPr>
            <w:rFonts w:hint="eastAsia"/>
            <w:sz w:val="18"/>
          </w:rPr>
          <w:t>と同様に</w:t>
        </w:r>
      </w:ins>
      <w:ins w:id="507" w:author="KUNII Suguru" w:date="2017-10-27T16:19:00Z">
        <w:r w:rsidR="00DE6EE8">
          <w:rPr>
            <w:rFonts w:hint="eastAsia"/>
            <w:sz w:val="18"/>
          </w:rPr>
          <w:t>、月次チャネルの更新を先行して入手できる</w:t>
        </w:r>
      </w:ins>
      <w:ins w:id="508" w:author="KUNII Suguru" w:date="2017-10-27T16:20:00Z">
        <w:r w:rsidR="00DE6EE8">
          <w:rPr>
            <w:rFonts w:hint="eastAsia"/>
            <w:sz w:val="18"/>
          </w:rPr>
          <w:t>「</w:t>
        </w:r>
      </w:ins>
      <w:ins w:id="509" w:author="KUNII Suguru" w:date="2017-10-27T16:19:00Z">
        <w:r w:rsidR="00DE6EE8">
          <w:rPr>
            <w:rFonts w:hint="eastAsia"/>
            <w:sz w:val="18"/>
          </w:rPr>
          <w:t>月次チャネル (対象指定)</w:t>
        </w:r>
      </w:ins>
      <w:ins w:id="510" w:author="KUNII Suguru" w:date="2017-10-27T16:20:00Z">
        <w:r w:rsidR="00DE6EE8">
          <w:rPr>
            <w:rFonts w:hint="eastAsia"/>
            <w:sz w:val="18"/>
          </w:rPr>
          <w:t>」</w:t>
        </w:r>
      </w:ins>
      <w:ins w:id="511" w:author="KUNII Suguru" w:date="2017-10-27T16:19:00Z">
        <w:r w:rsidR="00DE6EE8">
          <w:rPr>
            <w:rFonts w:hint="eastAsia"/>
            <w:sz w:val="18"/>
          </w:rPr>
          <w:t>も</w:t>
        </w:r>
      </w:ins>
      <w:ins w:id="512" w:author="KUNII Suguru" w:date="2017-10-27T16:20:00Z">
        <w:r w:rsidR="00DE6EE8">
          <w:rPr>
            <w:rFonts w:hint="eastAsia"/>
            <w:sz w:val="18"/>
          </w:rPr>
          <w:t>選択することができ</w:t>
        </w:r>
      </w:ins>
      <w:ins w:id="513" w:author="KUNII Suguru" w:date="2017-10-27T16:15:00Z">
        <w:r>
          <w:rPr>
            <w:rFonts w:hint="eastAsia"/>
            <w:sz w:val="18"/>
          </w:rPr>
          <w:t>ます。</w:t>
        </w:r>
      </w:ins>
    </w:p>
    <w:p w14:paraId="4F657564" w14:textId="77777777" w:rsidR="00277B28" w:rsidRDefault="00277B28">
      <w:pPr>
        <w:widowControl/>
        <w:jc w:val="left"/>
      </w:pPr>
      <w:r>
        <w:br w:type="page"/>
      </w:r>
    </w:p>
    <w:p w14:paraId="0255502A" w14:textId="77777777" w:rsidR="00FD5C61" w:rsidRDefault="00FD5C61" w:rsidP="00FD5C61">
      <w:r>
        <w:rPr>
          <w:rFonts w:hint="eastAsia"/>
        </w:rPr>
        <w:lastRenderedPageBreak/>
        <w:t>Office 365 ProPlus の更新プログラムには、機能の更新 (新機能)、セキュリティ更新プログラム、セキュリティ以外の更新プログラム、の 3 種類が含まれており、それぞれの更新は次のような頻度で提供されます。</w:t>
      </w:r>
    </w:p>
    <w:p w14:paraId="1DF11A5A" w14:textId="77777777" w:rsidR="00FD5C61" w:rsidRDefault="00FD5C61" w:rsidP="00FD5C61"/>
    <w:tbl>
      <w:tblPr>
        <w:tblStyle w:val="aa"/>
        <w:tblW w:w="0" w:type="auto"/>
        <w:tblLook w:val="04A0" w:firstRow="1" w:lastRow="0" w:firstColumn="1" w:lastColumn="0" w:noHBand="0" w:noVBand="1"/>
      </w:tblPr>
      <w:tblGrid>
        <w:gridCol w:w="2017"/>
        <w:gridCol w:w="2017"/>
        <w:gridCol w:w="2017"/>
        <w:gridCol w:w="2017"/>
      </w:tblGrid>
      <w:tr w:rsidR="00FD5C61" w:rsidRPr="00284E52" w14:paraId="268F59CD" w14:textId="77777777" w:rsidTr="009E2F05">
        <w:tc>
          <w:tcPr>
            <w:tcW w:w="2017" w:type="dxa"/>
          </w:tcPr>
          <w:p w14:paraId="458C9FED" w14:textId="77777777" w:rsidR="00FD5C61" w:rsidRPr="00284E52" w:rsidRDefault="00FD5C61" w:rsidP="009E2F05">
            <w:r w:rsidRPr="00284E52">
              <w:rPr>
                <w:rFonts w:hint="eastAsia"/>
              </w:rPr>
              <w:t xml:space="preserve">更新プログラム </w:t>
            </w:r>
            <w:r>
              <w:br/>
            </w:r>
            <w:r w:rsidRPr="00284E52">
              <w:rPr>
                <w:rFonts w:hint="eastAsia"/>
              </w:rPr>
              <w:t>チャネル</w:t>
            </w:r>
          </w:p>
        </w:tc>
        <w:tc>
          <w:tcPr>
            <w:tcW w:w="2017" w:type="dxa"/>
          </w:tcPr>
          <w:p w14:paraId="3EE01E8A" w14:textId="77777777" w:rsidR="00FD5C61" w:rsidRPr="00284E52" w:rsidRDefault="00FD5C61" w:rsidP="009E2F05">
            <w:r>
              <w:rPr>
                <w:rFonts w:hint="eastAsia"/>
              </w:rPr>
              <w:t>機能の更新</w:t>
            </w:r>
          </w:p>
        </w:tc>
        <w:tc>
          <w:tcPr>
            <w:tcW w:w="2017" w:type="dxa"/>
          </w:tcPr>
          <w:p w14:paraId="37006D00" w14:textId="77777777" w:rsidR="00FD5C61" w:rsidRPr="00284E52" w:rsidRDefault="00FD5C61" w:rsidP="009E2F05">
            <w:r>
              <w:rPr>
                <w:rFonts w:hint="eastAsia"/>
              </w:rPr>
              <w:t>セキュリティ更新</w:t>
            </w:r>
            <w:r>
              <w:br/>
            </w:r>
            <w:r>
              <w:rPr>
                <w:rFonts w:hint="eastAsia"/>
              </w:rPr>
              <w:t>プログラム</w:t>
            </w:r>
          </w:p>
        </w:tc>
        <w:tc>
          <w:tcPr>
            <w:tcW w:w="2017" w:type="dxa"/>
          </w:tcPr>
          <w:p w14:paraId="26625CD0" w14:textId="77777777" w:rsidR="00FD5C61" w:rsidRPr="00284E52" w:rsidRDefault="00FD5C61" w:rsidP="009E2F05">
            <w:r>
              <w:rPr>
                <w:rFonts w:hint="eastAsia"/>
              </w:rPr>
              <w:t>セキュリティ以外の</w:t>
            </w:r>
            <w:r>
              <w:br/>
            </w:r>
            <w:r>
              <w:rPr>
                <w:rFonts w:hint="eastAsia"/>
              </w:rPr>
              <w:t>更新プログラム</w:t>
            </w:r>
          </w:p>
        </w:tc>
      </w:tr>
      <w:tr w:rsidR="00FD5C61" w:rsidRPr="00284E52" w14:paraId="0CA021B5" w14:textId="77777777" w:rsidTr="009E2F05">
        <w:tc>
          <w:tcPr>
            <w:tcW w:w="2017" w:type="dxa"/>
          </w:tcPr>
          <w:p w14:paraId="6474D6D3" w14:textId="72941CE2" w:rsidR="00FD5C61" w:rsidRPr="00284E52" w:rsidRDefault="007C3BF7" w:rsidP="009E2F05">
            <w:r>
              <w:rPr>
                <w:rFonts w:hint="eastAsia"/>
              </w:rPr>
              <w:t>月次チャネル</w:t>
            </w:r>
          </w:p>
        </w:tc>
        <w:tc>
          <w:tcPr>
            <w:tcW w:w="2017" w:type="dxa"/>
          </w:tcPr>
          <w:p w14:paraId="7162562F" w14:textId="77777777" w:rsidR="00FD5C61" w:rsidRPr="00284E52" w:rsidRDefault="00FD5C61" w:rsidP="009E2F05">
            <w:r>
              <w:rPr>
                <w:rFonts w:hint="eastAsia"/>
              </w:rPr>
              <w:t>毎月</w:t>
            </w:r>
          </w:p>
        </w:tc>
        <w:tc>
          <w:tcPr>
            <w:tcW w:w="2017" w:type="dxa"/>
          </w:tcPr>
          <w:p w14:paraId="64913ABD" w14:textId="77777777" w:rsidR="00FD5C61" w:rsidRPr="00284E52" w:rsidRDefault="00FD5C61" w:rsidP="009E2F05">
            <w:r>
              <w:rPr>
                <w:rFonts w:hint="eastAsia"/>
              </w:rPr>
              <w:t>毎月</w:t>
            </w:r>
          </w:p>
        </w:tc>
        <w:tc>
          <w:tcPr>
            <w:tcW w:w="2017" w:type="dxa"/>
          </w:tcPr>
          <w:p w14:paraId="328753A1" w14:textId="77777777" w:rsidR="00FD5C61" w:rsidRPr="00284E52" w:rsidRDefault="00FD5C61" w:rsidP="009E2F05">
            <w:r>
              <w:rPr>
                <w:rFonts w:hint="eastAsia"/>
              </w:rPr>
              <w:t>毎月</w:t>
            </w:r>
          </w:p>
        </w:tc>
      </w:tr>
      <w:tr w:rsidR="00FD5C61" w:rsidRPr="00284E52" w14:paraId="67B8A215" w14:textId="77777777" w:rsidTr="009E2F05">
        <w:tc>
          <w:tcPr>
            <w:tcW w:w="2017" w:type="dxa"/>
          </w:tcPr>
          <w:p w14:paraId="7639C48A" w14:textId="5AFF4038" w:rsidR="00FD5C61" w:rsidRPr="00284E52" w:rsidRDefault="007C3BF7" w:rsidP="009E2F05">
            <w:r>
              <w:rPr>
                <w:rFonts w:hint="eastAsia"/>
              </w:rPr>
              <w:t>半期チャネル</w:t>
            </w:r>
          </w:p>
        </w:tc>
        <w:tc>
          <w:tcPr>
            <w:tcW w:w="2017" w:type="dxa"/>
          </w:tcPr>
          <w:p w14:paraId="2135CD48" w14:textId="14BA9E57" w:rsidR="00FD5C61" w:rsidRPr="00284E52" w:rsidRDefault="007C3BF7" w:rsidP="009E2F05">
            <w:r>
              <w:rPr>
                <w:rFonts w:hint="eastAsia"/>
              </w:rPr>
              <w:t>半年</w:t>
            </w:r>
            <w:r w:rsidR="00FD5C61">
              <w:rPr>
                <w:rFonts w:hint="eastAsia"/>
              </w:rPr>
              <w:t>ごと</w:t>
            </w:r>
            <w:r>
              <w:rPr>
                <w:rFonts w:hint="eastAsia"/>
              </w:rPr>
              <w:t xml:space="preserve"> (1,7 月)</w:t>
            </w:r>
          </w:p>
        </w:tc>
        <w:tc>
          <w:tcPr>
            <w:tcW w:w="2017" w:type="dxa"/>
          </w:tcPr>
          <w:p w14:paraId="28111368" w14:textId="77777777" w:rsidR="00FD5C61" w:rsidRPr="00284E52" w:rsidRDefault="00FD5C61" w:rsidP="009E2F05">
            <w:r>
              <w:rPr>
                <w:rFonts w:hint="eastAsia"/>
              </w:rPr>
              <w:t>毎月</w:t>
            </w:r>
          </w:p>
        </w:tc>
        <w:tc>
          <w:tcPr>
            <w:tcW w:w="2017" w:type="dxa"/>
          </w:tcPr>
          <w:p w14:paraId="322244DD" w14:textId="16EAF1B6" w:rsidR="00FD5C61" w:rsidRPr="00284E52" w:rsidRDefault="007C3BF7" w:rsidP="009E2F05">
            <w:r>
              <w:rPr>
                <w:rFonts w:hint="eastAsia"/>
              </w:rPr>
              <w:t>半年ごと</w:t>
            </w:r>
          </w:p>
        </w:tc>
      </w:tr>
      <w:tr w:rsidR="00FD5C61" w:rsidRPr="00284E52" w14:paraId="39F988E9" w14:textId="77777777" w:rsidTr="009E2F05">
        <w:tc>
          <w:tcPr>
            <w:tcW w:w="2017" w:type="dxa"/>
          </w:tcPr>
          <w:p w14:paraId="312EEAA1" w14:textId="7FD1788F" w:rsidR="00FD5C61" w:rsidRPr="00284E52" w:rsidRDefault="00B35853" w:rsidP="009E2F05">
            <w:commentRangeStart w:id="514"/>
            <w:commentRangeStart w:id="515"/>
            <w:ins w:id="516" w:author="Akira Sugiyama [2]" w:date="2017-10-21T02:01:00Z">
              <w:r w:rsidRPr="00B35853">
                <w:rPr>
                  <w:rFonts w:hint="eastAsia"/>
                </w:rPr>
                <w:t>月次チャネル</w:t>
              </w:r>
            </w:ins>
            <w:commentRangeEnd w:id="514"/>
            <w:r w:rsidR="00BB0318">
              <w:rPr>
                <w:rStyle w:val="af8"/>
              </w:rPr>
              <w:commentReference w:id="514"/>
            </w:r>
            <w:commentRangeEnd w:id="515"/>
            <w:r w:rsidR="009D58B3">
              <w:rPr>
                <w:rStyle w:val="af8"/>
              </w:rPr>
              <w:commentReference w:id="515"/>
            </w:r>
            <w:ins w:id="517" w:author="Akira Sugiyama [2]" w:date="2017-10-21T02:01:00Z">
              <w:r w:rsidRPr="00B35853">
                <w:t xml:space="preserve"> (対象指定)</w:t>
              </w:r>
            </w:ins>
            <w:del w:id="518" w:author="Akira Sugiyama [2]" w:date="2017-10-21T02:01:00Z">
              <w:r w:rsidR="007C3BF7" w:rsidDel="00B35853">
                <w:rPr>
                  <w:rFonts w:hint="eastAsia"/>
                </w:rPr>
                <w:delText>半期チャネルの最初のリリース</w:delText>
              </w:r>
            </w:del>
          </w:p>
        </w:tc>
        <w:tc>
          <w:tcPr>
            <w:tcW w:w="2017" w:type="dxa"/>
          </w:tcPr>
          <w:p w14:paraId="6FEBE4A6" w14:textId="480524A1" w:rsidR="00FD5C61" w:rsidRPr="00284E52" w:rsidRDefault="007C3BF7" w:rsidP="009E2F05">
            <w:r>
              <w:rPr>
                <w:rFonts w:hint="eastAsia"/>
              </w:rPr>
              <w:t>半年ごと (3,9 月)</w:t>
            </w:r>
          </w:p>
        </w:tc>
        <w:tc>
          <w:tcPr>
            <w:tcW w:w="2017" w:type="dxa"/>
          </w:tcPr>
          <w:p w14:paraId="47AF9D0E" w14:textId="77777777" w:rsidR="00FD5C61" w:rsidRPr="00284E52" w:rsidRDefault="00FD5C61" w:rsidP="009E2F05">
            <w:r>
              <w:rPr>
                <w:rFonts w:hint="eastAsia"/>
              </w:rPr>
              <w:t>毎月</w:t>
            </w:r>
          </w:p>
        </w:tc>
        <w:tc>
          <w:tcPr>
            <w:tcW w:w="2017" w:type="dxa"/>
          </w:tcPr>
          <w:p w14:paraId="3728F987" w14:textId="77777777" w:rsidR="00FD5C61" w:rsidRPr="00284E52" w:rsidRDefault="00FD5C61" w:rsidP="009E2F05">
            <w:r>
              <w:rPr>
                <w:rFonts w:hint="eastAsia"/>
              </w:rPr>
              <w:t>毎月</w:t>
            </w:r>
          </w:p>
        </w:tc>
      </w:tr>
    </w:tbl>
    <w:p w14:paraId="35061675" w14:textId="77777777" w:rsidR="00FD5C61" w:rsidRPr="00284E52" w:rsidRDefault="00FD5C61" w:rsidP="00FD5C61"/>
    <w:p w14:paraId="459848BE" w14:textId="643F60F1" w:rsidR="00FD5C61" w:rsidRDefault="00FD5C61" w:rsidP="00FD5C61">
      <w:r>
        <w:rPr>
          <w:rFonts w:hint="eastAsia"/>
        </w:rPr>
        <w:t>更新プログラム チャネルは、</w:t>
      </w:r>
      <w:r w:rsidR="000248A3">
        <w:rPr>
          <w:rFonts w:hint="eastAsia"/>
        </w:rPr>
        <w:t xml:space="preserve">[Office 365 クライアント インストール ウィザード] </w:t>
      </w:r>
      <w:r>
        <w:rPr>
          <w:rFonts w:hint="eastAsia"/>
        </w:rPr>
        <w:t>またはグループポリシーを通じて変更することができます。</w:t>
      </w:r>
    </w:p>
    <w:p w14:paraId="7E2B6A60" w14:textId="1DB272E3" w:rsidR="00FD5C61" w:rsidRDefault="00FD5C61" w:rsidP="00FD5C61">
      <w:pPr>
        <w:rPr>
          <w:ins w:id="519" w:author="KUNII Suguru" w:date="2017-10-27T12:11:00Z"/>
        </w:rPr>
      </w:pPr>
    </w:p>
    <w:p w14:paraId="0A844A9A" w14:textId="746B279D" w:rsidR="00EE60BD" w:rsidRPr="004E440B" w:rsidRDefault="00EE60BD" w:rsidP="00EE60BD">
      <w:pPr>
        <w:pStyle w:val="30"/>
        <w:rPr>
          <w:ins w:id="520" w:author="KUNII Suguru" w:date="2017-10-27T12:11:00Z"/>
          <w:sz w:val="22"/>
          <w:rPrChange w:id="521" w:author="KUNII Suguru" w:date="2017-10-27T16:32:00Z">
            <w:rPr>
              <w:ins w:id="522" w:author="KUNII Suguru" w:date="2017-10-27T12:11:00Z"/>
            </w:rPr>
          </w:rPrChange>
        </w:rPr>
      </w:pPr>
      <w:bookmarkStart w:id="523" w:name="_Toc496885360"/>
      <w:commentRangeStart w:id="524"/>
      <w:ins w:id="525" w:author="KUNII Suguru" w:date="2017-10-27T12:11:00Z">
        <w:r w:rsidRPr="004E440B">
          <w:rPr>
            <w:sz w:val="22"/>
            <w:rPrChange w:id="526" w:author="KUNII Suguru" w:date="2017-10-27T16:32:00Z">
              <w:rPr/>
            </w:rPrChange>
          </w:rPr>
          <w:t>Office 365 ProPlus 更新プログラムの</w:t>
        </w:r>
        <w:r w:rsidRPr="004E440B">
          <w:rPr>
            <w:rFonts w:hint="eastAsia"/>
            <w:sz w:val="22"/>
            <w:rPrChange w:id="527" w:author="KUNII Suguru" w:date="2017-10-27T16:32:00Z">
              <w:rPr>
                <w:rFonts w:hint="eastAsia"/>
              </w:rPr>
            </w:rPrChange>
          </w:rPr>
          <w:t>ダウンロード対象言語の追加</w:t>
        </w:r>
        <w:commentRangeEnd w:id="524"/>
        <w:r w:rsidRPr="004E440B">
          <w:rPr>
            <w:rStyle w:val="af8"/>
            <w:rFonts w:cstheme="minorBidi"/>
            <w:b w:val="0"/>
            <w:sz w:val="14"/>
            <w:rPrChange w:id="528" w:author="KUNII Suguru" w:date="2017-10-27T16:32:00Z">
              <w:rPr>
                <w:rStyle w:val="af8"/>
                <w:rFonts w:cstheme="minorBidi"/>
                <w:b w:val="0"/>
              </w:rPr>
            </w:rPrChange>
          </w:rPr>
          <w:commentReference w:id="524"/>
        </w:r>
        <w:bookmarkEnd w:id="523"/>
      </w:ins>
    </w:p>
    <w:p w14:paraId="3BBEE0D7" w14:textId="77777777" w:rsidR="00EE60BD" w:rsidRDefault="00EE60BD" w:rsidP="00EE60BD">
      <w:pPr>
        <w:rPr>
          <w:ins w:id="529" w:author="KUNII Suguru" w:date="2017-10-27T12:18:00Z"/>
        </w:rPr>
      </w:pPr>
      <w:ins w:id="530" w:author="KUNII Suguru" w:date="2017-10-27T12:11:00Z">
        <w:r>
          <w:rPr>
            <w:rFonts w:hint="eastAsia"/>
          </w:rPr>
          <w:t xml:space="preserve">Office 365 ProPlus </w:t>
        </w:r>
      </w:ins>
      <w:ins w:id="531" w:author="KUNII Suguru" w:date="2017-10-27T12:14:00Z">
        <w:r>
          <w:rPr>
            <w:rFonts w:hint="eastAsia"/>
          </w:rPr>
          <w:t>の更新プログラムをダウンロードする際、</w:t>
        </w:r>
      </w:ins>
      <w:ins w:id="532" w:author="KUNII Suguru" w:date="2017-10-27T12:13:00Z">
        <w:r>
          <w:rPr>
            <w:rFonts w:hint="eastAsia"/>
          </w:rPr>
          <w:t xml:space="preserve">SCCM </w:t>
        </w:r>
      </w:ins>
      <w:ins w:id="533" w:author="KUNII Suguru" w:date="2017-10-27T12:14:00Z">
        <w:r>
          <w:rPr>
            <w:rFonts w:hint="eastAsia"/>
          </w:rPr>
          <w:t>であらかじめ設定した言語設定に基づき、ダウンロード対象言語を決定し、ダウンロードを実行します。</w:t>
        </w:r>
      </w:ins>
      <w:ins w:id="534" w:author="KUNII Suguru" w:date="2017-10-27T12:16:00Z">
        <w:r>
          <w:rPr>
            <w:rFonts w:hint="eastAsia"/>
          </w:rPr>
          <w:t xml:space="preserve">SCCM </w:t>
        </w:r>
      </w:ins>
      <w:ins w:id="535" w:author="KUNII Suguru" w:date="2017-10-27T12:17:00Z">
        <w:r>
          <w:rPr>
            <w:rFonts w:hint="eastAsia"/>
          </w:rPr>
          <w:t>では、Version 1610 より、ソフトウェア更新ポイントの WMI 設定を変更することにより、言語を追加できるようになりました。これにより、</w:t>
        </w:r>
      </w:ins>
      <w:ins w:id="536" w:author="KUNII Suguru" w:date="2017-10-27T12:16:00Z">
        <w:r>
          <w:rPr>
            <w:rFonts w:hint="eastAsia"/>
          </w:rPr>
          <w:t>SCCM でサポートされていない言語で</w:t>
        </w:r>
      </w:ins>
      <w:ins w:id="537" w:author="KUNII Suguru" w:date="2017-10-27T12:18:00Z">
        <w:r>
          <w:rPr>
            <w:rFonts w:hint="eastAsia"/>
          </w:rPr>
          <w:t>も</w:t>
        </w:r>
      </w:ins>
      <w:ins w:id="538" w:author="KUNII Suguru" w:date="2017-10-27T12:16:00Z">
        <w:r>
          <w:rPr>
            <w:rFonts w:hint="eastAsia"/>
          </w:rPr>
          <w:t>、</w:t>
        </w:r>
      </w:ins>
      <w:ins w:id="539" w:author="KUNII Suguru" w:date="2017-10-27T12:14:00Z">
        <w:r>
          <w:rPr>
            <w:rFonts w:hint="eastAsia"/>
          </w:rPr>
          <w:t>Office 365 ProPlus</w:t>
        </w:r>
      </w:ins>
      <w:ins w:id="540" w:author="KUNII Suguru" w:date="2017-10-27T12:18:00Z">
        <w:r>
          <w:rPr>
            <w:rFonts w:hint="eastAsia"/>
          </w:rPr>
          <w:t xml:space="preserve"> でサポートされている言語であれば、どのような</w:t>
        </w:r>
      </w:ins>
      <w:ins w:id="541" w:author="KUNII Suguru" w:date="2017-10-27T12:13:00Z">
        <w:r>
          <w:rPr>
            <w:rFonts w:hint="eastAsia"/>
          </w:rPr>
          <w:t>言語でも</w:t>
        </w:r>
      </w:ins>
      <w:ins w:id="542" w:author="KUNII Suguru" w:date="2017-10-27T12:18:00Z">
        <w:r>
          <w:rPr>
            <w:rFonts w:hint="eastAsia"/>
          </w:rPr>
          <w:t>ダウンロード対象となるように指定できます。</w:t>
        </w:r>
      </w:ins>
    </w:p>
    <w:p w14:paraId="61EE356C" w14:textId="77777777" w:rsidR="00EE60BD" w:rsidRPr="00EE60BD" w:rsidRDefault="00EE60BD" w:rsidP="00FD5C61"/>
    <w:p w14:paraId="0A232497" w14:textId="77777777" w:rsidR="007B0C1D" w:rsidRDefault="007B0C1D">
      <w:pPr>
        <w:widowControl/>
        <w:jc w:val="left"/>
        <w:rPr>
          <w:rFonts w:cstheme="majorBidi"/>
          <w:b/>
          <w:sz w:val="28"/>
          <w:szCs w:val="28"/>
        </w:rPr>
      </w:pPr>
      <w:r>
        <w:br w:type="page"/>
      </w:r>
    </w:p>
    <w:p w14:paraId="0D9FC6F2" w14:textId="77777777" w:rsidR="00FD5C61" w:rsidRDefault="00FD5C61" w:rsidP="00FD5C61">
      <w:pPr>
        <w:pStyle w:val="30"/>
      </w:pPr>
      <w:bookmarkStart w:id="543" w:name="_Toc495920893"/>
      <w:bookmarkStart w:id="544" w:name="_Toc495920894"/>
      <w:bookmarkStart w:id="545" w:name="_Toc495920895"/>
      <w:bookmarkStart w:id="546" w:name="_Toc495920896"/>
      <w:bookmarkStart w:id="547" w:name="_Toc495920897"/>
      <w:bookmarkStart w:id="548" w:name="_Toc495920898"/>
      <w:bookmarkStart w:id="549" w:name="_Toc496885361"/>
      <w:bookmarkEnd w:id="543"/>
      <w:bookmarkEnd w:id="544"/>
      <w:bookmarkEnd w:id="545"/>
      <w:bookmarkEnd w:id="546"/>
      <w:bookmarkEnd w:id="547"/>
      <w:bookmarkEnd w:id="548"/>
      <w:r w:rsidRPr="00001FB0">
        <w:lastRenderedPageBreak/>
        <w:t>Office 365 ProPlus 更新プログラムの展開</w:t>
      </w:r>
      <w:bookmarkEnd w:id="549"/>
    </w:p>
    <w:p w14:paraId="459FEA2F" w14:textId="4ACA03E4" w:rsidR="00FD5C61" w:rsidRDefault="005F175A" w:rsidP="00FD5C61">
      <w:r>
        <w:rPr>
          <w:rFonts w:hint="eastAsia"/>
        </w:rPr>
        <w:t xml:space="preserve">SCCM では Office 365 ProPlus </w:t>
      </w:r>
      <w:r w:rsidR="004472A2">
        <w:rPr>
          <w:rFonts w:hint="eastAsia"/>
        </w:rPr>
        <w:t xml:space="preserve">(Office 365 クライアント) </w:t>
      </w:r>
      <w:r>
        <w:rPr>
          <w:rFonts w:hint="eastAsia"/>
        </w:rPr>
        <w:t>の更新プログラムを専用のメニューである [Office 365 クライアント</w:t>
      </w:r>
      <w:ins w:id="550" w:author="Akira Sugiyama" w:date="2017-10-20T11:45:00Z">
        <w:r w:rsidR="00722CB3">
          <w:rPr>
            <w:rFonts w:hint="eastAsia"/>
          </w:rPr>
          <w:t>管理</w:t>
        </w:r>
      </w:ins>
      <w:r>
        <w:rPr>
          <w:rFonts w:hint="eastAsia"/>
        </w:rPr>
        <w:t>] を利用して、管理できるように構成されています。</w:t>
      </w:r>
      <w:r w:rsidR="00084E65">
        <w:rPr>
          <w:rFonts w:hint="eastAsia"/>
        </w:rPr>
        <w:t xml:space="preserve">Office 365 </w:t>
      </w:r>
      <w:r w:rsidR="004472A2">
        <w:rPr>
          <w:rFonts w:hint="eastAsia"/>
        </w:rPr>
        <w:t>クライアント</w:t>
      </w:r>
      <w:r w:rsidR="00084E65">
        <w:rPr>
          <w:rFonts w:hint="eastAsia"/>
        </w:rPr>
        <w:t>専用の更新プログラムの一覧管理の他、</w:t>
      </w:r>
      <w:r w:rsidR="004472A2">
        <w:rPr>
          <w:rFonts w:hint="eastAsia"/>
        </w:rPr>
        <w:t>Office 365 クライアント専用の</w:t>
      </w:r>
      <w:r w:rsidR="00AF1F15">
        <w:rPr>
          <w:rFonts w:hint="eastAsia"/>
        </w:rPr>
        <w:t>自動</w:t>
      </w:r>
      <w:r w:rsidR="002B73D6">
        <w:rPr>
          <w:rFonts w:hint="eastAsia"/>
        </w:rPr>
        <w:t>展開規則 (ADR)</w:t>
      </w:r>
      <w:r w:rsidR="008D17BE">
        <w:rPr>
          <w:rFonts w:hint="eastAsia"/>
        </w:rPr>
        <w:t xml:space="preserve"> の作成と、ADR に基づく</w:t>
      </w:r>
      <w:r w:rsidR="00782436">
        <w:rPr>
          <w:rFonts w:hint="eastAsia"/>
        </w:rPr>
        <w:t>更新プログラムの自動展開をそれぞれサポートします。</w:t>
      </w:r>
    </w:p>
    <w:p w14:paraId="22E7F6BA" w14:textId="77777777" w:rsidR="00FD5C61" w:rsidRDefault="00FD5C61" w:rsidP="00FD5C61"/>
    <w:p w14:paraId="37F0F565" w14:textId="76EE4A3B" w:rsidR="00782436" w:rsidRPr="001B2628" w:rsidRDefault="00782436" w:rsidP="00782436">
      <w:pPr>
        <w:pStyle w:val="af5"/>
      </w:pPr>
      <w:r>
        <w:rPr>
          <w:rFonts w:hint="eastAsia"/>
        </w:rPr>
        <w:t>画面</w:t>
      </w:r>
      <w:r w:rsidRPr="001B2628">
        <w:rPr>
          <w:rFonts w:hint="eastAsia"/>
        </w:rPr>
        <w:t xml:space="preserve"> </w:t>
      </w:r>
      <w:r>
        <w:rPr>
          <w:rFonts w:hint="eastAsia"/>
        </w:rPr>
        <w:t>2.2.3</w:t>
      </w:r>
      <w:r>
        <w:noBreakHyphen/>
      </w:r>
      <w:r w:rsidRPr="00A0522B">
        <w:fldChar w:fldCharType="begin"/>
      </w:r>
      <w:r>
        <w:instrText xml:space="preserve"> </w:instrText>
      </w:r>
      <w:r>
        <w:rPr>
          <w:rFonts w:hint="eastAsia"/>
        </w:rPr>
        <w:instrText>SEQ 図 \* ARABIC \s 2</w:instrText>
      </w:r>
      <w:r>
        <w:instrText xml:space="preserve"> </w:instrText>
      </w:r>
      <w:r w:rsidRPr="00A0522B">
        <w:fldChar w:fldCharType="separate"/>
      </w:r>
      <w:ins w:id="551" w:author="Hidekazu Suzuki" w:date="2017-10-23T14:54:00Z">
        <w:r w:rsidR="001478ED">
          <w:rPr>
            <w:noProof/>
          </w:rPr>
          <w:t>1</w:t>
        </w:r>
      </w:ins>
      <w:del w:id="552" w:author="Hidekazu Suzuki" w:date="2017-10-23T14:54:00Z">
        <w:r w:rsidR="00B95F54" w:rsidDel="001478ED">
          <w:rPr>
            <w:noProof/>
          </w:rPr>
          <w:delText>2</w:delText>
        </w:r>
      </w:del>
      <w:r w:rsidRPr="00A0522B">
        <w:fldChar w:fldCharType="end"/>
      </w:r>
      <w:r>
        <w:rPr>
          <w:rFonts w:hint="eastAsia"/>
        </w:rPr>
        <w:t xml:space="preserve"> Office 365 の更新プログラム一覧画面</w:t>
      </w:r>
    </w:p>
    <w:p w14:paraId="3202E388" w14:textId="77777777" w:rsidR="00FD5C61" w:rsidRDefault="00DB2A9B" w:rsidP="00FD5C61">
      <w:r>
        <w:rPr>
          <w:noProof/>
        </w:rPr>
        <w:drawing>
          <wp:inline distT="0" distB="0" distL="0" distR="0" wp14:anchorId="54C51100" wp14:editId="6A7950FF">
            <wp:extent cx="4320000" cy="3085714"/>
            <wp:effectExtent l="19050" t="19050" r="23495" b="19685"/>
            <wp:docPr id="6969" name="図 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33DFA8F5" w14:textId="77777777" w:rsidR="00525B44" w:rsidRDefault="00525B44" w:rsidP="00FD5C61"/>
    <w:p w14:paraId="26617C99" w14:textId="77777777" w:rsidR="00C0266B" w:rsidRDefault="00C0266B" w:rsidP="00C0266B">
      <w:pPr>
        <w:pStyle w:val="30"/>
      </w:pPr>
      <w:bookmarkStart w:id="553" w:name="_Toc496885362"/>
      <w:r>
        <w:rPr>
          <w:rFonts w:hint="eastAsia"/>
        </w:rPr>
        <w:t>高速インストール ファイル</w:t>
      </w:r>
      <w:bookmarkEnd w:id="553"/>
    </w:p>
    <w:p w14:paraId="04F5B8E6" w14:textId="77777777" w:rsidR="00C0266B" w:rsidRDefault="00C0266B" w:rsidP="00C0266B">
      <w:r>
        <w:rPr>
          <w:rFonts w:hint="eastAsia"/>
        </w:rPr>
        <w:t xml:space="preserve">これまで </w:t>
      </w:r>
      <w:r>
        <w:t xml:space="preserve">Office 365 ProPlus </w:t>
      </w:r>
      <w:r>
        <w:rPr>
          <w:rFonts w:hint="eastAsia"/>
        </w:rPr>
        <w:t>の更新プログラムは累積的</w:t>
      </w:r>
      <w:r>
        <w:t>な</w:t>
      </w:r>
      <w:r>
        <w:rPr>
          <w:rFonts w:hint="eastAsia"/>
        </w:rPr>
        <w:t>更新プログラムを</w:t>
      </w:r>
      <w:r>
        <w:t>提供していました。</w:t>
      </w:r>
      <w:r>
        <w:rPr>
          <w:rFonts w:hint="eastAsia"/>
        </w:rPr>
        <w:t>そのため、クライアントが</w:t>
      </w:r>
      <w:r>
        <w:t>利用する</w:t>
      </w:r>
      <w:r>
        <w:rPr>
          <w:rFonts w:hint="eastAsia"/>
        </w:rPr>
        <w:t xml:space="preserve"> </w:t>
      </w:r>
      <w:r>
        <w:t xml:space="preserve">Office 365 ProPlus </w:t>
      </w:r>
      <w:r>
        <w:rPr>
          <w:rFonts w:hint="eastAsia"/>
        </w:rPr>
        <w:t>のバージョン</w:t>
      </w:r>
      <w:r>
        <w:t>を</w:t>
      </w:r>
      <w:r>
        <w:rPr>
          <w:rFonts w:hint="eastAsia"/>
        </w:rPr>
        <w:t>問わず</w:t>
      </w:r>
      <w:r>
        <w:t>、</w:t>
      </w:r>
      <w:r>
        <w:rPr>
          <w:rFonts w:hint="eastAsia"/>
        </w:rPr>
        <w:t>最新</w:t>
      </w:r>
      <w:r>
        <w:t>の</w:t>
      </w:r>
      <w:r>
        <w:rPr>
          <w:rFonts w:hint="eastAsia"/>
        </w:rPr>
        <w:t>更新プログラム</w:t>
      </w:r>
      <w:r>
        <w:t>だけを</w:t>
      </w:r>
      <w:r>
        <w:rPr>
          <w:rFonts w:hint="eastAsia"/>
        </w:rPr>
        <w:t>適用すれば、すべての更新プログラム</w:t>
      </w:r>
      <w:r>
        <w:t>が</w:t>
      </w:r>
      <w:r>
        <w:rPr>
          <w:rFonts w:hint="eastAsia"/>
        </w:rPr>
        <w:t>適用されていました</w:t>
      </w:r>
      <w:r>
        <w:t>。</w:t>
      </w:r>
      <w:r>
        <w:rPr>
          <w:rFonts w:hint="eastAsia"/>
        </w:rPr>
        <w:t>しかし、SCCM</w:t>
      </w:r>
      <w:r>
        <w:t xml:space="preserve"> </w:t>
      </w:r>
      <w:r>
        <w:rPr>
          <w:rFonts w:hint="eastAsia"/>
        </w:rPr>
        <w:t>などを利用して前回提供</w:t>
      </w:r>
      <w:r>
        <w:t>の</w:t>
      </w:r>
      <w:r>
        <w:rPr>
          <w:rFonts w:hint="eastAsia"/>
        </w:rPr>
        <w:t>更新プログラム</w:t>
      </w:r>
      <w:r>
        <w:t>を</w:t>
      </w:r>
      <w:r>
        <w:rPr>
          <w:rFonts w:hint="eastAsia"/>
        </w:rPr>
        <w:t>適用してきた</w:t>
      </w:r>
      <w:r>
        <w:t>コンピューターにとって、</w:t>
      </w:r>
      <w:r>
        <w:rPr>
          <w:rFonts w:hint="eastAsia"/>
        </w:rPr>
        <w:t>累積的な</w:t>
      </w:r>
      <w:r>
        <w:t>更新プログラム</w:t>
      </w:r>
      <w:r>
        <w:rPr>
          <w:rFonts w:hint="eastAsia"/>
        </w:rPr>
        <w:t>が提供されても、必要となる更新プログラムは最新</w:t>
      </w:r>
      <w:r>
        <w:t>の</w:t>
      </w:r>
      <w:r>
        <w:rPr>
          <w:rFonts w:hint="eastAsia"/>
        </w:rPr>
        <w:t>ものだけです。</w:t>
      </w:r>
    </w:p>
    <w:p w14:paraId="61C315B0" w14:textId="77777777" w:rsidR="00C0266B" w:rsidRDefault="00C0266B" w:rsidP="00C0266B">
      <w:r>
        <w:rPr>
          <w:rFonts w:hint="eastAsia"/>
        </w:rPr>
        <w:t>SCCM では高速インストール ファイルを利用するために、累積的な更新プログラムと高速インストール ファイルの両方をダウンロードできるようなオプションと、高速インストール ファイルに対応するために必要なクライアント設定の選択肢をそれぞれ用意しています。</w:t>
      </w:r>
    </w:p>
    <w:p w14:paraId="1423DB61" w14:textId="77777777" w:rsidR="00C0266B" w:rsidRDefault="00C0266B" w:rsidP="00C0266B"/>
    <w:p w14:paraId="3EA3D4EE" w14:textId="77777777" w:rsidR="00E03A1A" w:rsidRDefault="00686173">
      <w:pPr>
        <w:pStyle w:val="30"/>
      </w:pPr>
      <w:bookmarkStart w:id="554" w:name="_Toc496885363"/>
      <w:r>
        <w:rPr>
          <w:rFonts w:hint="eastAsia"/>
        </w:rPr>
        <w:lastRenderedPageBreak/>
        <w:t>更新プログラムの</w:t>
      </w:r>
      <w:r w:rsidR="00E03A1A" w:rsidRPr="00001FB0">
        <w:rPr>
          <w:rFonts w:hint="eastAsia"/>
        </w:rPr>
        <w:t>展開の分散～</w:t>
      </w:r>
      <w:r w:rsidR="00E03A1A" w:rsidRPr="00001FB0">
        <w:t>BITSの活用</w:t>
      </w:r>
      <w:bookmarkEnd w:id="554"/>
    </w:p>
    <w:p w14:paraId="2E2C8D3F" w14:textId="77777777" w:rsidR="00E03A1A" w:rsidRDefault="00E03A1A" w:rsidP="00E03A1A">
      <w:r>
        <w:rPr>
          <w:rFonts w:hint="eastAsia"/>
        </w:rPr>
        <w:t>SCCM 配布ポイント</w:t>
      </w:r>
      <w:r w:rsidRPr="007F07C1">
        <w:rPr>
          <w:rFonts w:hint="eastAsia"/>
        </w:rPr>
        <w:t>を</w:t>
      </w:r>
      <w:r>
        <w:rPr>
          <w:rFonts w:hint="eastAsia"/>
        </w:rPr>
        <w:t>介して展開される</w:t>
      </w:r>
      <w:r w:rsidR="00686173">
        <w:rPr>
          <w:rFonts w:hint="eastAsia"/>
        </w:rPr>
        <w:t>更新</w:t>
      </w:r>
      <w:r>
        <w:rPr>
          <w:rFonts w:hint="eastAsia"/>
        </w:rPr>
        <w:t xml:space="preserve"> プログラムは BITS (Back</w:t>
      </w:r>
      <w:r>
        <w:t>ground Intelligent</w:t>
      </w:r>
      <w:r>
        <w:rPr>
          <w:rFonts w:hint="eastAsia"/>
        </w:rPr>
        <w:t xml:space="preserve"> </w:t>
      </w:r>
      <w:r>
        <w:t>Transfer System</w:t>
      </w:r>
      <w:r>
        <w:rPr>
          <w:rFonts w:hint="eastAsia"/>
        </w:rPr>
        <w:t>)</w:t>
      </w:r>
      <w:r>
        <w:t xml:space="preserve"> </w:t>
      </w:r>
      <w:r>
        <w:rPr>
          <w:rFonts w:hint="eastAsia"/>
        </w:rPr>
        <w:t>と呼ばれる、効率よくネットワーク帯域を利用するプログラムを活用して、</w:t>
      </w:r>
      <w:r w:rsidR="00686173">
        <w:rPr>
          <w:rFonts w:hint="eastAsia"/>
        </w:rPr>
        <w:t>更新</w:t>
      </w:r>
      <w:r>
        <w:rPr>
          <w:rFonts w:hint="eastAsia"/>
        </w:rPr>
        <w:t xml:space="preserve"> プログラムを SCCM クライアントへ配信します。SCCM では、BITS 利用時の最大帯域の設定や、時間帯による帯域幅の変動など、効率よく展開が実行されるための仕組みが提供されています。</w:t>
      </w:r>
    </w:p>
    <w:p w14:paraId="7E337B1B" w14:textId="77777777" w:rsidR="00E03A1A" w:rsidRPr="00F906C4" w:rsidRDefault="00E03A1A" w:rsidP="00E03A1A"/>
    <w:p w14:paraId="54ABBA90" w14:textId="77777777" w:rsidR="00E03A1A" w:rsidRDefault="00686173" w:rsidP="00E03A1A">
      <w:pPr>
        <w:pStyle w:val="30"/>
      </w:pPr>
      <w:bookmarkStart w:id="555" w:name="_Toc496885364"/>
      <w:r>
        <w:rPr>
          <w:rFonts w:hint="eastAsia"/>
        </w:rPr>
        <w:t>更新プログラムの</w:t>
      </w:r>
      <w:r w:rsidR="00E03A1A" w:rsidRPr="00001FB0">
        <w:rPr>
          <w:rFonts w:hint="eastAsia"/>
        </w:rPr>
        <w:t>展開の分散～</w:t>
      </w:r>
      <w:r w:rsidR="00E03A1A" w:rsidRPr="00001FB0">
        <w:t>BranchCacheの活用</w:t>
      </w:r>
      <w:bookmarkEnd w:id="555"/>
    </w:p>
    <w:p w14:paraId="5B20F6C9" w14:textId="77777777" w:rsidR="00E03A1A" w:rsidRDefault="00E03A1A" w:rsidP="00E03A1A">
      <w:r>
        <w:rPr>
          <w:rFonts w:hint="eastAsia"/>
        </w:rPr>
        <w:t>SCCM サイト サーバーが配置されているオフィス (本社) から離れ、サーバーが全く配置されていないような小規模なオフィスの場合、各クライアント コンピューターが遠隔のオフィスにある配布ポイントに接続し、個々に</w:t>
      </w:r>
      <w:r w:rsidR="00686173">
        <w:rPr>
          <w:rFonts w:hint="eastAsia"/>
        </w:rPr>
        <w:t>更新</w:t>
      </w:r>
      <w:r>
        <w:rPr>
          <w:rFonts w:hint="eastAsia"/>
        </w:rPr>
        <w:t xml:space="preserve"> プログラムをダウンロードしなければなりません。こうした課題を解決するために、Windows の標準機能として提供される BranchCache を利用して展開する方法があります。</w:t>
      </w:r>
    </w:p>
    <w:p w14:paraId="1AA85A02" w14:textId="77777777" w:rsidR="00E03A1A" w:rsidRDefault="00E03A1A" w:rsidP="00E03A1A">
      <w:r>
        <w:rPr>
          <w:rFonts w:hint="eastAsia"/>
        </w:rPr>
        <w:t>BranchCache は遠隔のオフィスにあるコンテンツ (配布ポイントに保存されているコンテンツ) をクライアント コンピューターがダウンロードする際、ダウンロードしたプログラムをクライアント コンピューター内にキャッシュする機能で、遠隔のオフィス内にいるほかのコンピューターは配布ポイントからコンテンツをダウンロードせず、キャッシュしたコンテンツにアクセスすることで拠点間での通信を最小限に抑えることができます。</w:t>
      </w:r>
    </w:p>
    <w:p w14:paraId="4791C229" w14:textId="77777777" w:rsidR="00E03A1A" w:rsidRDefault="00E03A1A" w:rsidP="00E03A1A">
      <w:r>
        <w:rPr>
          <w:rFonts w:hint="eastAsia"/>
        </w:rPr>
        <w:t>BranchCache には、クライアント コンピューターがキャッシュする分散キャッシュ モードと、キャッシュしたコンテンツをサーバーに保存するホスト型キャッシュ モードの 2 つの操作モードがあり、SCCM の配布ポイントと組み合わせて利用する場合、分散キャッシュ モードをサポートしています。</w:t>
      </w:r>
    </w:p>
    <w:p w14:paraId="3DD28B04" w14:textId="77777777" w:rsidR="001F112E" w:rsidRDefault="00E03A1A" w:rsidP="00E03A1A">
      <w:r>
        <w:rPr>
          <w:rFonts w:hint="eastAsia"/>
        </w:rPr>
        <w:t>BranchCache の実装方法については、System Center Configuration Manager (Current Branch) 評価ガイド - Windows 10 管理編を参照してください。</w:t>
      </w:r>
    </w:p>
    <w:p w14:paraId="512BF66A" w14:textId="77777777" w:rsidR="001F112E" w:rsidRDefault="001F112E" w:rsidP="00E03A1A"/>
    <w:p w14:paraId="5AD63F17" w14:textId="54ED6003" w:rsidR="00EE60BD" w:rsidRDefault="00EE60BD" w:rsidP="00EE60BD">
      <w:pPr>
        <w:pStyle w:val="30"/>
        <w:rPr>
          <w:ins w:id="556" w:author="KUNII Suguru" w:date="2017-10-27T12:10:00Z"/>
        </w:rPr>
      </w:pPr>
      <w:bookmarkStart w:id="557" w:name="_Toc496885365"/>
      <w:commentRangeStart w:id="558"/>
      <w:ins w:id="559" w:author="KUNII Suguru" w:date="2017-10-27T12:10:00Z">
        <w:r>
          <w:rPr>
            <w:rFonts w:hint="eastAsia"/>
          </w:rPr>
          <w:t>ピア キャッシュ</w:t>
        </w:r>
      </w:ins>
      <w:commentRangeEnd w:id="558"/>
      <w:ins w:id="560" w:author="KUNII Suguru" w:date="2017-10-27T12:26:00Z">
        <w:r w:rsidR="006D1923">
          <w:rPr>
            <w:rStyle w:val="af8"/>
            <w:rFonts w:cstheme="minorBidi"/>
            <w:b w:val="0"/>
          </w:rPr>
          <w:commentReference w:id="558"/>
        </w:r>
      </w:ins>
      <w:bookmarkEnd w:id="557"/>
    </w:p>
    <w:p w14:paraId="1E20B926" w14:textId="79E149FF" w:rsidR="00044179" w:rsidRDefault="00044179" w:rsidP="00044179">
      <w:pPr>
        <w:rPr>
          <w:ins w:id="561" w:author="KUNII Suguru" w:date="2017-10-27T12:25:00Z"/>
        </w:rPr>
      </w:pPr>
      <w:ins w:id="562" w:author="KUNII Suguru" w:date="2017-10-27T12:25:00Z">
        <w:r>
          <w:rPr>
            <w:rFonts w:hint="eastAsia"/>
          </w:rPr>
          <w:t>SCCM クライアントは配布ポイントから提供される更新プログラムを展開する際、展開後の更新プログラムをローカルにキャッシュします。SCCM Version 1610 以降の SCCM では、SCCM クライアントがキャッシュする</w:t>
        </w:r>
      </w:ins>
      <w:ins w:id="563" w:author="KUNII Suguru" w:date="2017-10-27T12:26:00Z">
        <w:r>
          <w:rPr>
            <w:rFonts w:hint="eastAsia"/>
          </w:rPr>
          <w:t>更新プログラム</w:t>
        </w:r>
      </w:ins>
      <w:ins w:id="564" w:author="KUNII Suguru" w:date="2017-10-27T12:25:00Z">
        <w:r>
          <w:rPr>
            <w:rFonts w:hint="eastAsia"/>
          </w:rPr>
          <w:t>を他のクライアントと共有し、</w:t>
        </w:r>
      </w:ins>
      <w:ins w:id="565" w:author="KUNII Suguru" w:date="2017-10-27T12:26:00Z">
        <w:r>
          <w:rPr>
            <w:rFonts w:hint="eastAsia"/>
          </w:rPr>
          <w:t>更新プログラム</w:t>
        </w:r>
      </w:ins>
      <w:ins w:id="566" w:author="KUNII Suguru" w:date="2017-10-27T12:25:00Z">
        <w:r>
          <w:rPr>
            <w:rFonts w:hint="eastAsia"/>
          </w:rPr>
          <w:t>を配布ポイントからではなく、SCCM クライアントからダウンロードできるようにする「ピア キャッシュ」と呼ばれる機能が新しくサポートされるようになりました。</w:t>
        </w:r>
      </w:ins>
    </w:p>
    <w:p w14:paraId="686BAF42" w14:textId="13567010" w:rsidR="00044179" w:rsidRDefault="00044179" w:rsidP="00044179">
      <w:pPr>
        <w:rPr>
          <w:ins w:id="567" w:author="KUNII Suguru" w:date="2017-10-27T12:25:00Z"/>
        </w:rPr>
      </w:pPr>
      <w:ins w:id="568" w:author="KUNII Suguru" w:date="2017-10-27T12:25:00Z">
        <w:r>
          <w:rPr>
            <w:rFonts w:hint="eastAsia"/>
          </w:rPr>
          <w:t>ピア キャッシュを利用することにより、配布ポイントなどのサーバーが配置されていない拠点にあるSCCM クライアントが</w:t>
        </w:r>
      </w:ins>
      <w:ins w:id="569" w:author="KUNII Suguru" w:date="2017-10-27T12:26:00Z">
        <w:r>
          <w:rPr>
            <w:rFonts w:hint="eastAsia"/>
          </w:rPr>
          <w:t>更新プログラム</w:t>
        </w:r>
      </w:ins>
      <w:ins w:id="570" w:author="KUNII Suguru" w:date="2017-10-27T12:25:00Z">
        <w:r>
          <w:rPr>
            <w:rFonts w:hint="eastAsia"/>
          </w:rPr>
          <w:t>をダウンロードするときに、拠点間の通信を行うことなく、同じ拠点内にあるコンピューターどうしでファイルのダウンロードができるようになります。</w:t>
        </w:r>
      </w:ins>
    </w:p>
    <w:p w14:paraId="1E9911CF" w14:textId="77777777" w:rsidR="001F112E" w:rsidRDefault="001F112E" w:rsidP="001F112E">
      <w:pPr>
        <w:pStyle w:val="30"/>
      </w:pPr>
      <w:bookmarkStart w:id="571" w:name="_Toc496885366"/>
      <w:r w:rsidRPr="00001FB0">
        <w:lastRenderedPageBreak/>
        <w:t xml:space="preserve">Office 365 </w:t>
      </w:r>
      <w:r>
        <w:rPr>
          <w:rFonts w:hint="eastAsia"/>
        </w:rPr>
        <w:t>更新プログラムの動作とクライアント通知</w:t>
      </w:r>
      <w:bookmarkEnd w:id="571"/>
    </w:p>
    <w:p w14:paraId="714CE8BF" w14:textId="77777777" w:rsidR="001F112E" w:rsidRDefault="001F112E">
      <w:r>
        <w:rPr>
          <w:rFonts w:hint="eastAsia"/>
        </w:rPr>
        <w:t>Office 365 ProPlus がインストールされたコンピューターに更新プログラムを SCCM 経由で展開する場合、SCCM のバージョンによってインストールの通知方法とインストール後の再起動の動作が異なります。これまではコンピューターの再起動後に更新プログラムのインストールを実行していましたが、SCCM Version 1706 からは更新プログラムのインストールを開始する前にカウントダウン形式での通知を受け取るようになっています。これにより、ユーザーは計画的に更新プログラムの適用を実行できるようになります。</w:t>
      </w:r>
    </w:p>
    <w:p w14:paraId="2E89CA38" w14:textId="58B35E01" w:rsidR="001F112E" w:rsidDel="006D1923" w:rsidRDefault="001F112E" w:rsidP="001F112E">
      <w:pPr>
        <w:rPr>
          <w:del w:id="572" w:author="KUNII Suguru" w:date="2017-10-27T12:27:00Z"/>
        </w:rPr>
      </w:pPr>
    </w:p>
    <w:p w14:paraId="771F904C" w14:textId="448E2BD6" w:rsidR="001F112E" w:rsidRDefault="001F112E">
      <w:pPr>
        <w:widowControl/>
        <w:jc w:val="left"/>
        <w:rPr>
          <w:rFonts w:cstheme="majorBidi"/>
          <w:b/>
          <w:sz w:val="28"/>
          <w:szCs w:val="28"/>
        </w:rPr>
      </w:pPr>
      <w:del w:id="573" w:author="KUNII Suguru" w:date="2017-10-27T12:27:00Z">
        <w:r w:rsidDel="006D1923">
          <w:br w:type="page"/>
        </w:r>
      </w:del>
    </w:p>
    <w:p w14:paraId="10EF982B" w14:textId="0A2668DE" w:rsidR="001F112E" w:rsidRDefault="001F112E" w:rsidP="001F112E">
      <w:pPr>
        <w:pStyle w:val="30"/>
      </w:pPr>
      <w:bookmarkStart w:id="574" w:name="_Toc496885367"/>
      <w:r w:rsidRPr="00001FB0">
        <w:t>Office 365 クライアント</w:t>
      </w:r>
      <w:ins w:id="575" w:author="Akira Sugiyama [2]" w:date="2017-10-20T19:44:00Z">
        <w:r w:rsidR="00FA638D">
          <w:rPr>
            <w:rFonts w:hint="eastAsia"/>
          </w:rPr>
          <w:t>管理</w:t>
        </w:r>
      </w:ins>
      <w:r w:rsidRPr="00001FB0">
        <w:t>による状況の確認</w:t>
      </w:r>
      <w:bookmarkEnd w:id="574"/>
    </w:p>
    <w:p w14:paraId="52AD541B" w14:textId="77777777" w:rsidR="001F112E" w:rsidRDefault="001F112E" w:rsidP="001F112E">
      <w:r>
        <w:rPr>
          <w:rFonts w:hint="eastAsia"/>
        </w:rPr>
        <w:t>ConfigMgr</w:t>
      </w:r>
      <w:r>
        <w:t xml:space="preserve"> コンソール画面で</w:t>
      </w:r>
      <w:r>
        <w:rPr>
          <w:rFonts w:hint="eastAsia"/>
        </w:rPr>
        <w:t>は、</w:t>
      </w:r>
      <w:r>
        <w:t>SCCM サイト</w:t>
      </w:r>
      <w:r>
        <w:rPr>
          <w:rFonts w:hint="eastAsia"/>
        </w:rPr>
        <w:t>の</w:t>
      </w:r>
      <w:r>
        <w:t>クライアント</w:t>
      </w:r>
      <w:r>
        <w:rPr>
          <w:rFonts w:hint="eastAsia"/>
        </w:rPr>
        <w:t>の</w:t>
      </w:r>
      <w:r>
        <w:t>うち、Office 365 ProPlus が展開されている</w:t>
      </w:r>
      <w:r>
        <w:rPr>
          <w:rFonts w:hint="eastAsia"/>
        </w:rPr>
        <w:t>割合</w:t>
      </w:r>
      <w:r>
        <w:t>、Office 365 ProPlus</w:t>
      </w:r>
      <w:r>
        <w:rPr>
          <w:rFonts w:hint="eastAsia"/>
        </w:rPr>
        <w:t xml:space="preserve"> のバージョン、クライアントの言語、更新プログラム チャネル</w:t>
      </w:r>
      <w:r>
        <w:t>、および更新プログラムの適用</w:t>
      </w:r>
      <w:r>
        <w:rPr>
          <w:rFonts w:hint="eastAsia"/>
        </w:rPr>
        <w:t>状況を</w:t>
      </w:r>
      <w:r>
        <w:t>確認するための</w:t>
      </w:r>
      <w:r>
        <w:rPr>
          <w:rFonts w:hint="eastAsia"/>
        </w:rPr>
        <w:t>専用の</w:t>
      </w:r>
      <w:r>
        <w:t>ダッシュボードを</w:t>
      </w:r>
      <w:r>
        <w:rPr>
          <w:rFonts w:hint="eastAsia"/>
        </w:rPr>
        <w:t>提供しています。</w:t>
      </w:r>
    </w:p>
    <w:p w14:paraId="5E806945" w14:textId="77777777" w:rsidR="001F112E" w:rsidRDefault="001F112E" w:rsidP="001F112E"/>
    <w:p w14:paraId="7F53779F" w14:textId="6D61307D" w:rsidR="001F112E" w:rsidRPr="001B2628" w:rsidRDefault="001F112E" w:rsidP="001F112E">
      <w:pPr>
        <w:pStyle w:val="af5"/>
      </w:pPr>
      <w:r>
        <w:rPr>
          <w:rFonts w:hint="eastAsia"/>
        </w:rPr>
        <w:t>画面</w:t>
      </w:r>
      <w:r w:rsidRPr="001B2628">
        <w:rPr>
          <w:rFonts w:hint="eastAsia"/>
        </w:rPr>
        <w:t xml:space="preserve"> </w:t>
      </w:r>
      <w:r>
        <w:rPr>
          <w:rFonts w:hint="eastAsia"/>
        </w:rPr>
        <w:t>2.2.</w:t>
      </w:r>
      <w:del w:id="576" w:author="KUNII Suguru" w:date="2017-10-27T12:27:00Z">
        <w:r w:rsidDel="006D1923">
          <w:rPr>
            <w:rFonts w:hint="eastAsia"/>
          </w:rPr>
          <w:delText>7</w:delText>
        </w:r>
      </w:del>
      <w:ins w:id="577" w:author="KUNII Suguru" w:date="2017-10-27T12:27:00Z">
        <w:r w:rsidR="006D1923">
          <w:rPr>
            <w:rFonts w:hint="eastAsia"/>
          </w:rPr>
          <w:t>9</w:t>
        </w:r>
      </w:ins>
      <w:r>
        <w:noBreakHyphen/>
      </w:r>
      <w:del w:id="578" w:author="KUNII Suguru" w:date="2017-10-27T12:27:00Z">
        <w:r w:rsidRPr="00A0522B" w:rsidDel="006D1923">
          <w:rPr>
            <w:rFonts w:hint="eastAsia"/>
          </w:rPr>
          <w:fldChar w:fldCharType="begin"/>
        </w:r>
        <w:r w:rsidDel="006D1923">
          <w:rPr>
            <w:rFonts w:hint="eastAsia"/>
          </w:rPr>
          <w:delInstrText xml:space="preserve"> SEQ 図 \* ARABIC \s 2 </w:delInstrText>
        </w:r>
        <w:r w:rsidRPr="00A0522B" w:rsidDel="006D1923">
          <w:rPr>
            <w:rFonts w:hint="eastAsia"/>
          </w:rPr>
          <w:fldChar w:fldCharType="separate"/>
        </w:r>
      </w:del>
      <w:ins w:id="579" w:author="Hidekazu Suzuki" w:date="2017-10-23T14:54:00Z">
        <w:del w:id="580" w:author="KUNII Suguru" w:date="2017-10-27T12:27:00Z">
          <w:r w:rsidR="001478ED" w:rsidDel="006D1923">
            <w:rPr>
              <w:rFonts w:hint="eastAsia"/>
              <w:noProof/>
            </w:rPr>
            <w:delText>2</w:delText>
          </w:r>
        </w:del>
      </w:ins>
      <w:del w:id="581" w:author="KUNII Suguru" w:date="2017-10-27T12:27:00Z">
        <w:r w:rsidDel="006D1923">
          <w:rPr>
            <w:rFonts w:hint="eastAsia"/>
            <w:noProof/>
          </w:rPr>
          <w:delText>1</w:delText>
        </w:r>
        <w:r w:rsidRPr="00A0522B" w:rsidDel="006D1923">
          <w:rPr>
            <w:rFonts w:hint="eastAsia"/>
          </w:rPr>
          <w:fldChar w:fldCharType="end"/>
        </w:r>
      </w:del>
      <w:ins w:id="582" w:author="KUNII Suguru" w:date="2017-10-27T12:27:00Z">
        <w:r w:rsidR="006D1923">
          <w:rPr>
            <w:rFonts w:hint="eastAsia"/>
          </w:rPr>
          <w:t>1</w:t>
        </w:r>
      </w:ins>
      <w:r>
        <w:rPr>
          <w:rFonts w:hint="eastAsia"/>
        </w:rPr>
        <w:t xml:space="preserve"> Office 365 クライアント管理画面</w:t>
      </w:r>
    </w:p>
    <w:p w14:paraId="4020FCC2" w14:textId="77777777" w:rsidR="001F112E" w:rsidRDefault="001F112E" w:rsidP="001F112E">
      <w:r>
        <w:rPr>
          <w:noProof/>
        </w:rPr>
        <w:drawing>
          <wp:inline distT="0" distB="0" distL="0" distR="0" wp14:anchorId="655B1731" wp14:editId="7295B16D">
            <wp:extent cx="4250423" cy="2302313"/>
            <wp:effectExtent l="19050" t="19050" r="17145" b="22225"/>
            <wp:docPr id="1324877077" name="図 1324877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orieKunii\AppData\Local\Microsoft\Windows\INetCacheContent.Word\cmo365-002.bmp"/>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250423" cy="2302313"/>
                    </a:xfrm>
                    <a:prstGeom prst="rect">
                      <a:avLst/>
                    </a:prstGeom>
                    <a:noFill/>
                    <a:ln>
                      <a:solidFill>
                        <a:schemeClr val="tx1"/>
                      </a:solidFill>
                    </a:ln>
                  </pic:spPr>
                </pic:pic>
              </a:graphicData>
            </a:graphic>
          </wp:inline>
        </w:drawing>
      </w:r>
    </w:p>
    <w:p w14:paraId="4C8D6AD4" w14:textId="77777777" w:rsidR="001F112E" w:rsidRDefault="001F112E" w:rsidP="001F112E"/>
    <w:p w14:paraId="68482460" w14:textId="77777777" w:rsidR="001F112E" w:rsidRDefault="001F112E" w:rsidP="00E03A1A"/>
    <w:p w14:paraId="32A85D27" w14:textId="77777777" w:rsidR="00FD5C61" w:rsidRDefault="00FD5C61" w:rsidP="00E03A1A">
      <w:pPr>
        <w:rPr>
          <w:rFonts w:eastAsia="メイリオ" w:cstheme="majorBidi"/>
          <w:sz w:val="28"/>
          <w:szCs w:val="32"/>
        </w:rPr>
      </w:pPr>
      <w:r>
        <w:br w:type="page"/>
      </w:r>
    </w:p>
    <w:p w14:paraId="000A78B0" w14:textId="77777777" w:rsidR="002D151A" w:rsidRDefault="00F00A39">
      <w:pPr>
        <w:pStyle w:val="1"/>
      </w:pPr>
      <w:bookmarkStart w:id="583" w:name="_Toc496885368"/>
      <w:bookmarkStart w:id="584" w:name="_Toc323636588"/>
      <w:bookmarkStart w:id="585" w:name="_Toc325443905"/>
      <w:bookmarkStart w:id="586" w:name="_Toc326845378"/>
      <w:r>
        <w:rPr>
          <w:rFonts w:hint="eastAsia"/>
        </w:rPr>
        <w:lastRenderedPageBreak/>
        <w:t>評価環境と前提条件</w:t>
      </w:r>
      <w:bookmarkEnd w:id="583"/>
    </w:p>
    <w:p w14:paraId="2CC4B169" w14:textId="77777777" w:rsidR="003832D6" w:rsidRDefault="003832D6" w:rsidP="003832D6">
      <w:r>
        <w:rPr>
          <w:rFonts w:hint="eastAsia"/>
        </w:rPr>
        <w:t xml:space="preserve">本書では、SCCM と Microsoft Intune を連携させ、ConfigMgr コンソールから </w:t>
      </w:r>
      <w:r w:rsidR="00D65B88">
        <w:rPr>
          <w:rFonts w:hint="eastAsia"/>
        </w:rPr>
        <w:t xml:space="preserve">Office 365 ProPlus </w:t>
      </w:r>
      <w:r>
        <w:rPr>
          <w:rFonts w:hint="eastAsia"/>
        </w:rPr>
        <w:t>の</w:t>
      </w:r>
      <w:r w:rsidR="00D65B88">
        <w:rPr>
          <w:rFonts w:hint="eastAsia"/>
        </w:rPr>
        <w:t>展開と運用</w:t>
      </w:r>
      <w:r>
        <w:rPr>
          <w:rFonts w:hint="eastAsia"/>
        </w:rPr>
        <w:t>管理ができるようにすることを目標に、その評価が行えるようにするための手順を解説します。</w:t>
      </w:r>
    </w:p>
    <w:p w14:paraId="10D6C8D7" w14:textId="77777777" w:rsidR="003832D6" w:rsidRPr="00D65B88" w:rsidRDefault="003832D6" w:rsidP="003832D6"/>
    <w:p w14:paraId="1AE389FE" w14:textId="56E68100" w:rsidR="003832D6" w:rsidRDefault="003832D6" w:rsidP="003832D6">
      <w:r>
        <w:rPr>
          <w:rFonts w:hint="eastAsia"/>
        </w:rPr>
        <w:t>本書の解説に基づき評価を行うには、SCCM Version 1</w:t>
      </w:r>
      <w:r w:rsidR="00682E2E">
        <w:rPr>
          <w:rFonts w:hint="eastAsia"/>
        </w:rPr>
        <w:t>7</w:t>
      </w:r>
      <w:r>
        <w:rPr>
          <w:rFonts w:hint="eastAsia"/>
        </w:rPr>
        <w:t>06 環境が必要です。SCCM Version 1</w:t>
      </w:r>
      <w:r w:rsidR="00682E2E">
        <w:rPr>
          <w:rFonts w:hint="eastAsia"/>
        </w:rPr>
        <w:t>7</w:t>
      </w:r>
      <w:r>
        <w:rPr>
          <w:rFonts w:hint="eastAsia"/>
        </w:rPr>
        <w:t>06 の評価環境を本書の姉妹書である「</w:t>
      </w:r>
      <w:r w:rsidRPr="00422852">
        <w:rPr>
          <w:rFonts w:hint="eastAsia"/>
          <w:b/>
        </w:rPr>
        <w:t>System Center Configuration Manager (</w:t>
      </w:r>
      <w:r w:rsidR="00D22076" w:rsidRPr="00422852">
        <w:rPr>
          <w:rFonts w:hint="eastAsia"/>
          <w:b/>
        </w:rPr>
        <w:t>Current Branch</w:t>
      </w:r>
      <w:r w:rsidRPr="00422852">
        <w:rPr>
          <w:rFonts w:hint="eastAsia"/>
          <w:b/>
        </w:rPr>
        <w:t>) 評価ガイド 基本環境構築編</w:t>
      </w:r>
      <w:r>
        <w:rPr>
          <w:rFonts w:hint="eastAsia"/>
        </w:rPr>
        <w:t>」をもとに、事前に以下のような環境を構築してください。</w:t>
      </w:r>
    </w:p>
    <w:p w14:paraId="26319D5B" w14:textId="77777777" w:rsidR="003832D6" w:rsidRDefault="003832D6" w:rsidP="003832D6">
      <w:r>
        <w:rPr>
          <w:rFonts w:hint="eastAsia"/>
        </w:rPr>
        <w:t>本書の環境イメージは、以下の通りです。</w:t>
      </w:r>
    </w:p>
    <w:p w14:paraId="586E7BDB" w14:textId="77777777" w:rsidR="003832D6" w:rsidRDefault="003832D6" w:rsidP="003832D6"/>
    <w:p w14:paraId="21926B8F" w14:textId="77777777" w:rsidR="003832D6" w:rsidRPr="000D6F60" w:rsidRDefault="003832D6" w:rsidP="003832D6">
      <w:pPr>
        <w:pStyle w:val="af5"/>
      </w:pPr>
      <w:r>
        <w:rPr>
          <w:rFonts w:hint="eastAsia"/>
        </w:rPr>
        <w:t>図</w:t>
      </w:r>
      <w:r>
        <w:t xml:space="preserve"> </w:t>
      </w:r>
      <w:r w:rsidR="0008144A">
        <w:rPr>
          <w:rFonts w:hint="eastAsia"/>
        </w:rPr>
        <w:t>3</w:t>
      </w:r>
      <w:r>
        <w:noBreakHyphen/>
      </w:r>
      <w:r>
        <w:rPr>
          <w:rFonts w:hint="eastAsia"/>
        </w:rPr>
        <w:t>1 本書の環境イメージ</w:t>
      </w:r>
    </w:p>
    <w:p w14:paraId="09350F1D" w14:textId="77777777" w:rsidR="003832D6" w:rsidRDefault="00172F69" w:rsidP="003832D6">
      <w:r>
        <w:rPr>
          <w:noProof/>
        </w:rPr>
        <w:drawing>
          <wp:inline distT="0" distB="0" distL="0" distR="0" wp14:anchorId="1CBBD77F" wp14:editId="247AE43A">
            <wp:extent cx="5129530" cy="2885361"/>
            <wp:effectExtent l="0" t="0" r="0" b="0"/>
            <wp:docPr id="6971" name="図 6971" descr="C:\Users\SuguruKUNII\AppData\Local\Microsoft\Windows\INetCacheContent.Word\第3章.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guruKUNII\AppData\Local\Microsoft\Windows\INetCacheContent.Word\第3章.b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29530" cy="2885361"/>
                    </a:xfrm>
                    <a:prstGeom prst="rect">
                      <a:avLst/>
                    </a:prstGeom>
                    <a:noFill/>
                    <a:ln>
                      <a:noFill/>
                    </a:ln>
                  </pic:spPr>
                </pic:pic>
              </a:graphicData>
            </a:graphic>
          </wp:inline>
        </w:drawing>
      </w:r>
    </w:p>
    <w:p w14:paraId="53918DEC" w14:textId="77777777" w:rsidR="003832D6" w:rsidRDefault="003832D6" w:rsidP="003832D6"/>
    <w:bookmarkEnd w:id="584"/>
    <w:bookmarkEnd w:id="585"/>
    <w:bookmarkEnd w:id="586"/>
    <w:p w14:paraId="11FE6E07" w14:textId="77777777" w:rsidR="000C34D8" w:rsidRDefault="000C34D8"/>
    <w:p w14:paraId="68CFCD78" w14:textId="77777777" w:rsidR="000C34D8" w:rsidRDefault="000C34D8">
      <w:pPr>
        <w:widowControl/>
        <w:jc w:val="left"/>
      </w:pPr>
      <w:r>
        <w:br w:type="page"/>
      </w:r>
    </w:p>
    <w:p w14:paraId="070A6703" w14:textId="77777777" w:rsidR="009830F4" w:rsidRDefault="000C34D8">
      <w:r>
        <w:rPr>
          <w:rFonts w:hint="eastAsia"/>
        </w:rPr>
        <w:lastRenderedPageBreak/>
        <w:t>本書で使用する</w:t>
      </w:r>
      <w:r w:rsidR="004A14B4">
        <w:rPr>
          <w:rFonts w:hint="eastAsia"/>
        </w:rPr>
        <w:t>各</w:t>
      </w:r>
      <w:r w:rsidR="007B6C1E">
        <w:rPr>
          <w:rFonts w:hint="eastAsia"/>
        </w:rPr>
        <w:t>コンピューター</w:t>
      </w:r>
      <w:r w:rsidR="004A14B4">
        <w:rPr>
          <w:rFonts w:hint="eastAsia"/>
        </w:rPr>
        <w:t>の</w:t>
      </w:r>
      <w:r w:rsidR="009830F4">
        <w:rPr>
          <w:rFonts w:hint="eastAsia"/>
        </w:rPr>
        <w:t>情報は以下の通りです。</w:t>
      </w:r>
    </w:p>
    <w:p w14:paraId="351E9F94" w14:textId="205D6510" w:rsidR="005737B1" w:rsidRPr="00891BFE" w:rsidRDefault="005737B1">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1478ED">
        <w:rPr>
          <w:noProof/>
        </w:rPr>
        <w:t>2.2</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1478ED">
        <w:rPr>
          <w:noProof/>
        </w:rPr>
        <w:t>1</w:t>
      </w:r>
      <w:r w:rsidRPr="00891BFE">
        <w:fldChar w:fldCharType="end"/>
      </w:r>
      <w:r w:rsidR="00BB0846">
        <w:rPr>
          <w:rFonts w:hint="eastAsia"/>
        </w:rPr>
        <w:t xml:space="preserve"> </w:t>
      </w:r>
      <w:r w:rsidRPr="00891BFE">
        <w:rPr>
          <w:rFonts w:hint="eastAsia"/>
        </w:rPr>
        <w:t xml:space="preserve">評価環境 </w:t>
      </w:r>
      <w:r w:rsidR="007B6C1E">
        <w:rPr>
          <w:rFonts w:hint="eastAsia"/>
        </w:rPr>
        <w:t>コンピューター</w:t>
      </w:r>
      <w:r w:rsidRPr="00891BFE">
        <w:rPr>
          <w:rFonts w:hint="eastAsia"/>
        </w:rPr>
        <w:t>情報</w:t>
      </w:r>
    </w:p>
    <w:tbl>
      <w:tblPr>
        <w:tblStyle w:val="aa"/>
        <w:tblW w:w="8675" w:type="dxa"/>
        <w:tblInd w:w="108" w:type="dxa"/>
        <w:tblLook w:val="04A0" w:firstRow="1" w:lastRow="0" w:firstColumn="1" w:lastColumn="0" w:noHBand="0" w:noVBand="1"/>
      </w:tblPr>
      <w:tblGrid>
        <w:gridCol w:w="2876"/>
        <w:gridCol w:w="5799"/>
      </w:tblGrid>
      <w:tr w:rsidR="009830F4" w14:paraId="70C0F159" w14:textId="77777777" w:rsidTr="002C574F">
        <w:tc>
          <w:tcPr>
            <w:tcW w:w="2876" w:type="dxa"/>
            <w:shd w:val="clear" w:color="auto" w:fill="8DB3E2" w:themeFill="text2" w:themeFillTint="66"/>
          </w:tcPr>
          <w:p w14:paraId="72DCC129" w14:textId="77777777" w:rsidR="009830F4" w:rsidRPr="007C1F44" w:rsidRDefault="007B6C1E">
            <w:r>
              <w:rPr>
                <w:rFonts w:hint="eastAsia"/>
              </w:rPr>
              <w:t>コンピューター</w:t>
            </w:r>
            <w:r w:rsidR="009830F4" w:rsidRPr="007C1F44">
              <w:rPr>
                <w:rFonts w:hint="eastAsia"/>
              </w:rPr>
              <w:t>名</w:t>
            </w:r>
          </w:p>
        </w:tc>
        <w:tc>
          <w:tcPr>
            <w:tcW w:w="5799" w:type="dxa"/>
            <w:shd w:val="clear" w:color="auto" w:fill="8DB3E2" w:themeFill="text2" w:themeFillTint="66"/>
          </w:tcPr>
          <w:p w14:paraId="19EB3E47" w14:textId="77777777" w:rsidR="009830F4" w:rsidRPr="007C1F44" w:rsidRDefault="009830F4">
            <w:r w:rsidRPr="007C1F44">
              <w:rPr>
                <w:rFonts w:hint="eastAsia"/>
              </w:rPr>
              <w:t>説明</w:t>
            </w:r>
          </w:p>
        </w:tc>
      </w:tr>
      <w:tr w:rsidR="009830F4" w14:paraId="56DE01B3" w14:textId="77777777" w:rsidTr="002C574F">
        <w:tc>
          <w:tcPr>
            <w:tcW w:w="2876" w:type="dxa"/>
          </w:tcPr>
          <w:p w14:paraId="34F7CF14" w14:textId="77777777" w:rsidR="009830F4" w:rsidRDefault="00290F0D">
            <w:hyperlink r:id="rId19" w:history="1">
              <w:r w:rsidR="001F608F">
                <w:rPr>
                  <w:rFonts w:hint="eastAsia"/>
                </w:rPr>
                <w:t>dc</w:t>
              </w:r>
              <w:r w:rsidR="009830F4">
                <w:rPr>
                  <w:rFonts w:hint="eastAsia"/>
                </w:rPr>
                <w:t>.contoso.com</w:t>
              </w:r>
            </w:hyperlink>
          </w:p>
        </w:tc>
        <w:tc>
          <w:tcPr>
            <w:tcW w:w="5799" w:type="dxa"/>
          </w:tcPr>
          <w:p w14:paraId="21D013E6" w14:textId="77777777" w:rsidR="009830F4" w:rsidRDefault="009830F4">
            <w:r>
              <w:rPr>
                <w:rFonts w:hint="eastAsia"/>
              </w:rPr>
              <w:t>contoso.comドメインの</w:t>
            </w:r>
            <w:r w:rsidR="00952566">
              <w:rPr>
                <w:rFonts w:hint="eastAsia"/>
              </w:rPr>
              <w:t>ドメイン　コントローラー</w:t>
            </w:r>
            <w:r w:rsidR="00BB0846">
              <w:rPr>
                <w:rFonts w:hint="eastAsia"/>
              </w:rPr>
              <w:t>。</w:t>
            </w:r>
          </w:p>
          <w:p w14:paraId="46982C08" w14:textId="77777777" w:rsidR="004D594A" w:rsidRDefault="00D4044E">
            <w:r>
              <w:rPr>
                <w:rFonts w:hint="eastAsia"/>
              </w:rPr>
              <w:t>Windows Server 201</w:t>
            </w:r>
            <w:r w:rsidR="001F608F">
              <w:rPr>
                <w:rFonts w:hint="eastAsia"/>
              </w:rPr>
              <w:t>6</w:t>
            </w:r>
            <w:r w:rsidR="00EA6F47">
              <w:rPr>
                <w:rFonts w:hint="eastAsia"/>
              </w:rPr>
              <w:t xml:space="preserve"> </w:t>
            </w:r>
            <w:r>
              <w:rPr>
                <w:rFonts w:hint="eastAsia"/>
              </w:rPr>
              <w:t>(GUI) を実行します。</w:t>
            </w:r>
          </w:p>
        </w:tc>
      </w:tr>
      <w:tr w:rsidR="009830F4" w14:paraId="329BC0B3" w14:textId="77777777" w:rsidTr="002C574F">
        <w:tc>
          <w:tcPr>
            <w:tcW w:w="2876" w:type="dxa"/>
          </w:tcPr>
          <w:p w14:paraId="1DF42538" w14:textId="77777777" w:rsidR="009830F4" w:rsidRDefault="001F608F">
            <w:r>
              <w:rPr>
                <w:rFonts w:hint="eastAsia"/>
              </w:rPr>
              <w:t>cm</w:t>
            </w:r>
            <w:r w:rsidR="009830F4">
              <w:rPr>
                <w:rFonts w:hint="eastAsia"/>
              </w:rPr>
              <w:t>.contoso.com</w:t>
            </w:r>
          </w:p>
        </w:tc>
        <w:tc>
          <w:tcPr>
            <w:tcW w:w="5799" w:type="dxa"/>
          </w:tcPr>
          <w:p w14:paraId="3A448C1E" w14:textId="77777777" w:rsidR="009830F4" w:rsidRDefault="00A3718A">
            <w:r>
              <w:rPr>
                <w:rFonts w:hint="eastAsia"/>
              </w:rPr>
              <w:t>SCCM</w:t>
            </w:r>
            <w:r w:rsidR="00EA6F47">
              <w:rPr>
                <w:rFonts w:hint="eastAsia"/>
              </w:rPr>
              <w:t xml:space="preserve"> </w:t>
            </w:r>
            <w:r w:rsidR="009830F4">
              <w:rPr>
                <w:rFonts w:hint="eastAsia"/>
              </w:rPr>
              <w:t>を実行するサーバー。</w:t>
            </w:r>
          </w:p>
          <w:p w14:paraId="72C02C45" w14:textId="77777777" w:rsidR="009830F4" w:rsidRDefault="009830F4">
            <w:r>
              <w:rPr>
                <w:rFonts w:hint="eastAsia"/>
              </w:rPr>
              <w:t>contoso.comドメインに参加。</w:t>
            </w:r>
          </w:p>
          <w:p w14:paraId="516F36F2" w14:textId="77777777" w:rsidR="00D4044E" w:rsidRDefault="00D4044E">
            <w:r>
              <w:rPr>
                <w:rFonts w:hint="eastAsia"/>
              </w:rPr>
              <w:t>Windows Server 201</w:t>
            </w:r>
            <w:r w:rsidR="001F608F">
              <w:rPr>
                <w:rFonts w:hint="eastAsia"/>
              </w:rPr>
              <w:t>6</w:t>
            </w:r>
            <w:r>
              <w:rPr>
                <w:rFonts w:hint="eastAsia"/>
              </w:rPr>
              <w:t xml:space="preserve"> + </w:t>
            </w:r>
            <w:r w:rsidR="00111F6D">
              <w:rPr>
                <w:rFonts w:hint="eastAsia"/>
              </w:rPr>
              <w:t>SQL Server 201</w:t>
            </w:r>
            <w:r w:rsidR="001F608F">
              <w:rPr>
                <w:rFonts w:hint="eastAsia"/>
              </w:rPr>
              <w:t xml:space="preserve">6 </w:t>
            </w:r>
            <w:r w:rsidR="0088601A">
              <w:t xml:space="preserve">SP1 </w:t>
            </w:r>
            <w:r>
              <w:rPr>
                <w:rFonts w:hint="eastAsia"/>
              </w:rPr>
              <w:t>を実行します。</w:t>
            </w:r>
          </w:p>
        </w:tc>
      </w:tr>
      <w:tr w:rsidR="009830F4" w14:paraId="5DF5C281" w14:textId="77777777" w:rsidTr="002C574F">
        <w:tc>
          <w:tcPr>
            <w:tcW w:w="2876" w:type="dxa"/>
          </w:tcPr>
          <w:p w14:paraId="1C3C6441" w14:textId="77777777" w:rsidR="009830F4" w:rsidRDefault="00111F6D">
            <w:r>
              <w:rPr>
                <w:rFonts w:hint="eastAsia"/>
              </w:rPr>
              <w:t>w10-1</w:t>
            </w:r>
            <w:r w:rsidR="009830F4">
              <w:rPr>
                <w:rFonts w:hint="eastAsia"/>
              </w:rPr>
              <w:t>.contoso.com</w:t>
            </w:r>
          </w:p>
        </w:tc>
        <w:tc>
          <w:tcPr>
            <w:tcW w:w="5799" w:type="dxa"/>
          </w:tcPr>
          <w:p w14:paraId="53DEC131" w14:textId="77777777" w:rsidR="009830F4" w:rsidRDefault="00A3718A">
            <w:r>
              <w:rPr>
                <w:rFonts w:hint="eastAsia"/>
              </w:rPr>
              <w:t>SCCM</w:t>
            </w:r>
            <w:r w:rsidR="00EA6F47">
              <w:rPr>
                <w:rFonts w:hint="eastAsia"/>
              </w:rPr>
              <w:t xml:space="preserve"> </w:t>
            </w:r>
            <w:r w:rsidR="004E4273">
              <w:rPr>
                <w:rFonts w:hint="eastAsia"/>
              </w:rPr>
              <w:t>サーバーの</w:t>
            </w:r>
            <w:r w:rsidR="004A14B4">
              <w:rPr>
                <w:rFonts w:hint="eastAsia"/>
              </w:rPr>
              <w:t>管理対象となるクライアント。</w:t>
            </w:r>
          </w:p>
          <w:p w14:paraId="23A65BC1" w14:textId="77777777" w:rsidR="004A14B4" w:rsidRDefault="004A14B4">
            <w:r>
              <w:rPr>
                <w:rFonts w:hint="eastAsia"/>
              </w:rPr>
              <w:t>contoso.comドメインに参加。</w:t>
            </w:r>
          </w:p>
          <w:p w14:paraId="401AC49E" w14:textId="77777777" w:rsidR="00D4044E" w:rsidRDefault="00D4044E">
            <w:r>
              <w:rPr>
                <w:rFonts w:hint="eastAsia"/>
              </w:rPr>
              <w:t xml:space="preserve">Windows </w:t>
            </w:r>
            <w:r w:rsidR="00EA6F47">
              <w:rPr>
                <w:rFonts w:hint="eastAsia"/>
              </w:rPr>
              <w:t>1</w:t>
            </w:r>
            <w:r w:rsidR="00111F6D">
              <w:t>0</w:t>
            </w:r>
            <w:r>
              <w:rPr>
                <w:rFonts w:hint="eastAsia"/>
              </w:rPr>
              <w:t xml:space="preserve"> Enterprise またはProを実行します。</w:t>
            </w:r>
          </w:p>
        </w:tc>
      </w:tr>
      <w:tr w:rsidR="003501D0" w14:paraId="7E907266" w14:textId="77777777" w:rsidTr="002C574F">
        <w:tc>
          <w:tcPr>
            <w:tcW w:w="2876" w:type="dxa"/>
          </w:tcPr>
          <w:p w14:paraId="3833B84A" w14:textId="77777777" w:rsidR="003501D0" w:rsidRDefault="003501D0">
            <w:r>
              <w:rPr>
                <w:rFonts w:hint="eastAsia"/>
              </w:rPr>
              <w:t>w10-2.contoso.com</w:t>
            </w:r>
          </w:p>
        </w:tc>
        <w:tc>
          <w:tcPr>
            <w:tcW w:w="5799" w:type="dxa"/>
          </w:tcPr>
          <w:p w14:paraId="3331B82A" w14:textId="77777777" w:rsidR="003501D0" w:rsidRDefault="003501D0" w:rsidP="003501D0">
            <w:r>
              <w:rPr>
                <w:rFonts w:hint="eastAsia"/>
              </w:rPr>
              <w:t>SCCM サーバーの管理対象となるクライアント。</w:t>
            </w:r>
          </w:p>
          <w:p w14:paraId="1572EF76" w14:textId="77777777" w:rsidR="003501D0" w:rsidRDefault="003501D0" w:rsidP="003501D0">
            <w:r>
              <w:rPr>
                <w:rFonts w:hint="eastAsia"/>
              </w:rPr>
              <w:t>ドメインに参加しないワークグループ コンピューター。</w:t>
            </w:r>
          </w:p>
          <w:p w14:paraId="7559514A" w14:textId="77777777" w:rsidR="003501D0" w:rsidRDefault="003501D0" w:rsidP="003501D0">
            <w:r>
              <w:rPr>
                <w:rFonts w:hint="eastAsia"/>
              </w:rPr>
              <w:t>Windows 1</w:t>
            </w:r>
            <w:r>
              <w:t>0</w:t>
            </w:r>
            <w:r>
              <w:rPr>
                <w:rFonts w:hint="eastAsia"/>
              </w:rPr>
              <w:t xml:space="preserve"> Enterprise またはProを実行します。</w:t>
            </w:r>
          </w:p>
        </w:tc>
      </w:tr>
    </w:tbl>
    <w:p w14:paraId="0681B044" w14:textId="77777777" w:rsidR="008426E3" w:rsidRDefault="008426E3"/>
    <w:p w14:paraId="3853C1E6" w14:textId="77777777" w:rsidR="000C34D8" w:rsidRDefault="000C34D8"/>
    <w:p w14:paraId="004259F1" w14:textId="77777777" w:rsidR="00A21600" w:rsidRPr="0097655B" w:rsidRDefault="00821678">
      <w:pPr>
        <w:pStyle w:val="2"/>
      </w:pPr>
      <w:bookmarkStart w:id="587" w:name="_Toc496885369"/>
      <w:r>
        <w:rPr>
          <w:rFonts w:hint="eastAsia"/>
        </w:rPr>
        <w:t xml:space="preserve">Office 365 ProPlus </w:t>
      </w:r>
      <w:r>
        <w:rPr>
          <w:rFonts w:hint="eastAsia"/>
        </w:rPr>
        <w:t>の入手</w:t>
      </w:r>
      <w:bookmarkEnd w:id="587"/>
    </w:p>
    <w:p w14:paraId="0C812DAC" w14:textId="77777777" w:rsidR="00E60A15" w:rsidRDefault="00E60A15" w:rsidP="00821678">
      <w:r>
        <w:rPr>
          <w:rFonts w:hint="eastAsia"/>
        </w:rPr>
        <w:t>本書で</w:t>
      </w:r>
      <w:r w:rsidR="00821678">
        <w:rPr>
          <w:rFonts w:hint="eastAsia"/>
        </w:rPr>
        <w:t>使用する Office 365 ProPlus は、Office 365 のライセンスに含まれ</w:t>
      </w:r>
      <w:r w:rsidR="00172F69">
        <w:rPr>
          <w:rFonts w:hint="eastAsia"/>
        </w:rPr>
        <w:t>ます。しかし、展開することだけを評価の目的とするならば、Office 365 ProPlus のライセンスを持たずに展開することも可能です。もし、展開した Office 365 ProPlus を一定期間以上利用する場合、または</w:t>
      </w:r>
      <w:r w:rsidR="00821678">
        <w:rPr>
          <w:rFonts w:hint="eastAsia"/>
        </w:rPr>
        <w:t>Office 365 ProPlus が含まれる Office 365 のライセンスを</w:t>
      </w:r>
      <w:r>
        <w:rPr>
          <w:rFonts w:hint="eastAsia"/>
        </w:rPr>
        <w:t>お持ちでない場合は、以下のサイトより</w:t>
      </w:r>
      <w:r w:rsidR="00172F69">
        <w:rPr>
          <w:rFonts w:hint="eastAsia"/>
        </w:rPr>
        <w:t>無料試用版</w:t>
      </w:r>
      <w:r>
        <w:rPr>
          <w:rFonts w:hint="eastAsia"/>
        </w:rPr>
        <w:t>ライセンスを利用して</w:t>
      </w:r>
      <w:r w:rsidR="00172F69">
        <w:rPr>
          <w:rFonts w:hint="eastAsia"/>
        </w:rPr>
        <w:t xml:space="preserve"> Office 365 ProPlus のライセンスを付与して</w:t>
      </w:r>
      <w:r>
        <w:rPr>
          <w:rFonts w:hint="eastAsia"/>
        </w:rPr>
        <w:t>ください。</w:t>
      </w:r>
    </w:p>
    <w:p w14:paraId="52C1DF06" w14:textId="77777777" w:rsidR="00E60A15" w:rsidRPr="00172F69" w:rsidRDefault="00E60A15" w:rsidP="00A0522B"/>
    <w:p w14:paraId="7295D297" w14:textId="14F7828A" w:rsidR="00E60A15" w:rsidRPr="007E6794" w:rsidRDefault="007069BF" w:rsidP="00A0522B">
      <w:r>
        <w:rPr>
          <w:rFonts w:hint="eastAsia"/>
        </w:rPr>
        <w:t>■</w:t>
      </w:r>
      <w:r w:rsidR="00821678">
        <w:rPr>
          <w:rFonts w:hint="eastAsia"/>
        </w:rPr>
        <w:t>Office 365 Enterprise E</w:t>
      </w:r>
      <w:ins w:id="588" w:author="Akira Sugiyama [2]" w:date="2017-10-20T19:45:00Z">
        <w:r w:rsidR="00FA638D">
          <w:rPr>
            <w:rFonts w:hint="eastAsia"/>
          </w:rPr>
          <w:t>5</w:t>
        </w:r>
      </w:ins>
      <w:del w:id="589" w:author="Akira Sugiyama [2]" w:date="2017-10-20T19:45:00Z">
        <w:r w:rsidR="00821678" w:rsidDel="00FA638D">
          <w:rPr>
            <w:rFonts w:hint="eastAsia"/>
          </w:rPr>
          <w:delText>3</w:delText>
        </w:r>
      </w:del>
      <w:r w:rsidR="00821678">
        <w:rPr>
          <w:rFonts w:hint="eastAsia"/>
        </w:rPr>
        <w:t xml:space="preserve"> 無料試用版：</w:t>
      </w:r>
    </w:p>
    <w:p w14:paraId="40D7EAF5" w14:textId="618FD907" w:rsidR="00EA6F47" w:rsidRDefault="00B671C6" w:rsidP="00A0522B">
      <w:pPr>
        <w:rPr>
          <w:rFonts w:eastAsia="メイリオ" w:cstheme="majorBidi"/>
          <w:sz w:val="28"/>
          <w:szCs w:val="32"/>
        </w:rPr>
      </w:pPr>
      <w:ins w:id="590" w:author="Hidekazu Suzuki" w:date="2017-12-14T19:50:00Z">
        <w:r>
          <w:fldChar w:fldCharType="begin"/>
        </w:r>
        <w:r>
          <w:instrText xml:space="preserve"> HYPERLINK "https://products.office.com/ja-jp/business/office-365-enterprise-e5-business-software" </w:instrText>
        </w:r>
        <w:r>
          <w:fldChar w:fldCharType="separate"/>
        </w:r>
        <w:r w:rsidRPr="00B671C6">
          <w:rPr>
            <w:rStyle w:val="ab"/>
          </w:rPr>
          <w:t>https://products.office.com/ja-jp/business/office-365-enterprise-e5-business-software</w:t>
        </w:r>
        <w:r>
          <w:fldChar w:fldCharType="end"/>
        </w:r>
      </w:ins>
      <w:r w:rsidR="00EA6F47">
        <w:br w:type="page"/>
      </w:r>
    </w:p>
    <w:p w14:paraId="365D8030" w14:textId="77777777" w:rsidR="00A21600" w:rsidRDefault="00564CAD" w:rsidP="00564CAD">
      <w:pPr>
        <w:pStyle w:val="1"/>
      </w:pPr>
      <w:bookmarkStart w:id="591" w:name="_Toc496885370"/>
      <w:r w:rsidRPr="00564CAD">
        <w:lastRenderedPageBreak/>
        <w:t xml:space="preserve">Office 365 ProPlus </w:t>
      </w:r>
      <w:r w:rsidRPr="00564CAD">
        <w:t>の展開方法</w:t>
      </w:r>
      <w:bookmarkEnd w:id="591"/>
    </w:p>
    <w:p w14:paraId="4090BD07" w14:textId="3FFC43BD" w:rsidR="005A5918" w:rsidRDefault="00772404">
      <w:r w:rsidRPr="00772404">
        <w:rPr>
          <w:rFonts w:hint="eastAsia"/>
        </w:rPr>
        <w:t>この章では、</w:t>
      </w:r>
      <w:r w:rsidR="005F4799">
        <w:rPr>
          <w:rFonts w:hint="eastAsia"/>
        </w:rPr>
        <w:t xml:space="preserve">[Office 365 クライアント インストール ウィザード] を利用した </w:t>
      </w:r>
      <w:r w:rsidR="00B52085">
        <w:rPr>
          <w:rFonts w:hint="eastAsia"/>
        </w:rPr>
        <w:t>Office 365 ProPlus の</w:t>
      </w:r>
      <w:r w:rsidR="005F4799">
        <w:rPr>
          <w:rFonts w:hint="eastAsia"/>
        </w:rPr>
        <w:t>オフライン</w:t>
      </w:r>
      <w:r w:rsidR="00B52085">
        <w:rPr>
          <w:rFonts w:hint="eastAsia"/>
        </w:rPr>
        <w:t>展開</w:t>
      </w:r>
      <w:r w:rsidR="005F4799">
        <w:rPr>
          <w:rFonts w:hint="eastAsia"/>
        </w:rPr>
        <w:t>の</w:t>
      </w:r>
      <w:r w:rsidR="00B52085">
        <w:rPr>
          <w:rFonts w:hint="eastAsia"/>
        </w:rPr>
        <w:t>方法について解説します。</w:t>
      </w:r>
      <w:r w:rsidR="00182F15">
        <w:rPr>
          <w:rFonts w:hint="eastAsia"/>
        </w:rPr>
        <w:t>第2章でも解説したように、本手順により、これまで Office 展開ツールで行っていた Office 365 ProPlus のオフライン展開を自動化する方法を確認します。</w:t>
      </w:r>
    </w:p>
    <w:p w14:paraId="0BB09980" w14:textId="0069750A" w:rsidR="005A5918" w:rsidRDefault="005A5918" w:rsidP="008F1EE7">
      <w:r>
        <w:rPr>
          <w:rFonts w:hint="eastAsia"/>
        </w:rPr>
        <w:t>本</w:t>
      </w:r>
      <w:r w:rsidR="00C0266B">
        <w:rPr>
          <w:rFonts w:hint="eastAsia"/>
        </w:rPr>
        <w:t>章</w:t>
      </w:r>
      <w:r>
        <w:rPr>
          <w:rFonts w:hint="eastAsia"/>
        </w:rPr>
        <w:t>の実行により、以下の設定が行われます。</w:t>
      </w:r>
    </w:p>
    <w:p w14:paraId="10FD82D1" w14:textId="77777777" w:rsidR="005A5918" w:rsidRDefault="005A5918" w:rsidP="008F1EE7"/>
    <w:p w14:paraId="6890520E" w14:textId="77777777" w:rsidR="005A5918" w:rsidRDefault="005A5918" w:rsidP="005A5918">
      <w:pPr>
        <w:pStyle w:val="a"/>
        <w:numPr>
          <w:ilvl w:val="0"/>
          <w:numId w:val="36"/>
        </w:numPr>
      </w:pPr>
      <w:r>
        <w:rPr>
          <w:rFonts w:hint="eastAsia"/>
        </w:rPr>
        <w:t>Office 365 ProPlus 展開のための設定</w:t>
      </w:r>
      <w:r>
        <w:br/>
      </w:r>
      <w:r>
        <w:rPr>
          <w:rFonts w:hint="eastAsia"/>
        </w:rPr>
        <w:t>Office 展開ツールを利用して</w:t>
      </w:r>
      <w:r w:rsidR="00271363">
        <w:rPr>
          <w:rFonts w:hint="eastAsia"/>
        </w:rPr>
        <w:t>展開</w:t>
      </w:r>
      <w:r w:rsidR="00271363">
        <w:t>を</w:t>
      </w:r>
      <w:r w:rsidR="00271363">
        <w:rPr>
          <w:rFonts w:hint="eastAsia"/>
        </w:rPr>
        <w:t>実行する場合</w:t>
      </w:r>
      <w:r w:rsidR="00271363">
        <w:t>、</w:t>
      </w:r>
      <w:r w:rsidR="00271363">
        <w:rPr>
          <w:rFonts w:hint="eastAsia"/>
        </w:rPr>
        <w:t>インストール パラメーター</w:t>
      </w:r>
      <w:r w:rsidR="00271363">
        <w:t>を</w:t>
      </w:r>
      <w:r w:rsidR="00271363">
        <w:rPr>
          <w:rFonts w:hint="eastAsia"/>
        </w:rPr>
        <w:t>定義した設定ファイル</w:t>
      </w:r>
      <w:r w:rsidR="00271363">
        <w:t>を</w:t>
      </w:r>
      <w:r>
        <w:rPr>
          <w:rFonts w:hint="eastAsia"/>
        </w:rPr>
        <w:t>あらかじめ</w:t>
      </w:r>
      <w:r w:rsidR="00271363">
        <w:rPr>
          <w:rFonts w:hint="eastAsia"/>
        </w:rPr>
        <w:t>作成しておく必要がありますが、設定</w:t>
      </w:r>
      <w:r w:rsidR="00271363">
        <w:t>ファイルで</w:t>
      </w:r>
      <w:r w:rsidR="00271363">
        <w:rPr>
          <w:rFonts w:hint="eastAsia"/>
        </w:rPr>
        <w:t>行う</w:t>
      </w:r>
      <w:r w:rsidR="00271363">
        <w:t>内容</w:t>
      </w:r>
      <w:r w:rsidR="00271363">
        <w:rPr>
          <w:rFonts w:hint="eastAsia"/>
        </w:rPr>
        <w:t>をウィザードで指定できます</w:t>
      </w:r>
      <w:r w:rsidR="00271363">
        <w:t>。</w:t>
      </w:r>
      <w:r w:rsidR="00271363">
        <w:rPr>
          <w:rFonts w:hint="eastAsia"/>
        </w:rPr>
        <w:t>設定ファイルを既に保有している場合は</w:t>
      </w:r>
      <w:r w:rsidR="00271363">
        <w:t>、</w:t>
      </w:r>
      <w:r w:rsidR="00271363">
        <w:rPr>
          <w:rFonts w:hint="eastAsia"/>
        </w:rPr>
        <w:t>ウィザード内で設定ファイル</w:t>
      </w:r>
      <w:r w:rsidR="00271363">
        <w:t>を</w:t>
      </w:r>
      <w:r w:rsidR="00271363">
        <w:rPr>
          <w:rFonts w:hint="eastAsia"/>
        </w:rPr>
        <w:t>インポートしてパラメーターを</w:t>
      </w:r>
      <w:r w:rsidR="00271363">
        <w:t>指定することもできます。</w:t>
      </w:r>
      <w:r w:rsidR="00271363">
        <w:br/>
      </w:r>
    </w:p>
    <w:p w14:paraId="03A8E3E4" w14:textId="11166416" w:rsidR="005A5918" w:rsidRDefault="00271363" w:rsidP="004E440B">
      <w:pPr>
        <w:pStyle w:val="a"/>
        <w:numPr>
          <w:ilvl w:val="0"/>
          <w:numId w:val="36"/>
        </w:numPr>
      </w:pPr>
      <w:r>
        <w:rPr>
          <w:rFonts w:hint="eastAsia"/>
        </w:rPr>
        <w:t>Office 365 ProPlus 展開のためのアプリケーション</w:t>
      </w:r>
      <w:r w:rsidR="00C0266B">
        <w:rPr>
          <w:rFonts w:hint="eastAsia"/>
        </w:rPr>
        <w:t>の作成</w:t>
      </w:r>
      <w:r w:rsidR="005A5918">
        <w:br/>
      </w:r>
      <w:r>
        <w:rPr>
          <w:rFonts w:hint="eastAsia"/>
        </w:rPr>
        <w:t>一般的なアプリケーションを SCCM から展開する場合、ConfigMgr コンソール画面の [ソフトウェア ライブラリ]</w:t>
      </w:r>
      <w:ins w:id="592" w:author="KUNII Suguru" w:date="2017-10-27T16:29:00Z">
        <w:r w:rsidR="004E440B" w:rsidRPr="004E440B">
          <w:t xml:space="preserve"> ワークスペースをクリックし、</w:t>
        </w:r>
      </w:ins>
      <w:del w:id="593" w:author="KUNII Suguru" w:date="2017-10-27T16:29:00Z">
        <w:r w:rsidDel="004E440B">
          <w:rPr>
            <w:rFonts w:hint="eastAsia"/>
          </w:rPr>
          <w:delText xml:space="preserve"> - </w:delText>
        </w:r>
      </w:del>
      <w:r>
        <w:rPr>
          <w:rFonts w:hint="eastAsia"/>
        </w:rPr>
        <w:t>[アプリケーション</w:t>
      </w:r>
      <w:r w:rsidR="00EA44FF">
        <w:rPr>
          <w:rFonts w:hint="eastAsia"/>
        </w:rPr>
        <w:t>管理</w:t>
      </w:r>
      <w:r>
        <w:rPr>
          <w:rFonts w:hint="eastAsia"/>
        </w:rPr>
        <w:t xml:space="preserve">] </w:t>
      </w:r>
      <w:r w:rsidR="00EA44FF">
        <w:rPr>
          <w:rFonts w:hint="eastAsia"/>
        </w:rPr>
        <w:t xml:space="preserve">から [アプリケーション] </w:t>
      </w:r>
      <w:r>
        <w:rPr>
          <w:rFonts w:hint="eastAsia"/>
        </w:rPr>
        <w:t>を利用して</w:t>
      </w:r>
      <w:r w:rsidR="00EA44FF">
        <w:rPr>
          <w:rFonts w:hint="eastAsia"/>
        </w:rPr>
        <w:t>、その設定を行いますが、[</w:t>
      </w:r>
      <w:r w:rsidR="005A5918">
        <w:rPr>
          <w:rFonts w:hint="eastAsia"/>
        </w:rPr>
        <w:t xml:space="preserve">Office 365 </w:t>
      </w:r>
      <w:r w:rsidR="00EA44FF">
        <w:rPr>
          <w:rFonts w:hint="eastAsia"/>
        </w:rPr>
        <w:t>クライアント インストール ウィザード]</w:t>
      </w:r>
      <w:r w:rsidR="005A5918">
        <w:rPr>
          <w:rFonts w:hint="eastAsia"/>
        </w:rPr>
        <w:t xml:space="preserve"> を</w:t>
      </w:r>
      <w:r w:rsidR="00EA44FF">
        <w:rPr>
          <w:rFonts w:hint="eastAsia"/>
        </w:rPr>
        <w:t>利用すると、ウィザードから自動的にアプリケーションが新規作成されます。</w:t>
      </w:r>
      <w:r w:rsidR="00EA44FF">
        <w:br/>
      </w:r>
    </w:p>
    <w:p w14:paraId="013B5E86" w14:textId="3B6E32F7" w:rsidR="00EA44FF" w:rsidRDefault="00EA44FF" w:rsidP="005A5918">
      <w:pPr>
        <w:pStyle w:val="a"/>
        <w:numPr>
          <w:ilvl w:val="0"/>
          <w:numId w:val="36"/>
        </w:numPr>
      </w:pPr>
      <w:r>
        <w:rPr>
          <w:rFonts w:hint="eastAsia"/>
        </w:rPr>
        <w:t>配布ポイントの設定</w:t>
      </w:r>
      <w:r>
        <w:br/>
      </w:r>
      <w:r>
        <w:rPr>
          <w:rFonts w:hint="eastAsia"/>
        </w:rPr>
        <w:t>[Office 365 クライアント インストール ウィザード] から展開設定を行うと、展開に使用する配布ポイントを同時に指定できます。</w:t>
      </w:r>
      <w:commentRangeStart w:id="594"/>
      <w:ins w:id="595" w:author="KUNII Suguru" w:date="2017-10-27T15:26:00Z">
        <w:r w:rsidR="0096640C">
          <w:rPr>
            <w:rFonts w:hint="eastAsia"/>
          </w:rPr>
          <w:t>そのためウィザードでは、</w:t>
        </w:r>
      </w:ins>
      <w:del w:id="596" w:author="KUNII Suguru" w:date="2017-10-27T15:27:00Z">
        <w:r w:rsidDel="0096640C">
          <w:rPr>
            <w:rFonts w:hint="eastAsia"/>
          </w:rPr>
          <w:delText>配布ポイントへのコンテンツの配布は、</w:delText>
        </w:r>
      </w:del>
      <w:r>
        <w:rPr>
          <w:rFonts w:hint="eastAsia"/>
        </w:rPr>
        <w:t>サイトサーバー</w:t>
      </w:r>
      <w:del w:id="597" w:author="KUNII Suguru" w:date="2017-10-27T15:27:00Z">
        <w:r w:rsidDel="0096640C">
          <w:rPr>
            <w:rFonts w:hint="eastAsia"/>
          </w:rPr>
          <w:delText>上で</w:delText>
        </w:r>
      </w:del>
      <w:ins w:id="598" w:author="KUNII Suguru" w:date="2017-10-27T15:27:00Z">
        <w:r w:rsidR="0096640C">
          <w:rPr>
            <w:rFonts w:hint="eastAsia"/>
          </w:rPr>
          <w:t>における</w:t>
        </w:r>
      </w:ins>
      <w:r>
        <w:rPr>
          <w:rFonts w:hint="eastAsia"/>
        </w:rPr>
        <w:t>セットアップ プログラム</w:t>
      </w:r>
      <w:ins w:id="599" w:author="KUNII Suguru" w:date="2017-10-27T15:27:00Z">
        <w:r w:rsidR="0096640C">
          <w:rPr>
            <w:rFonts w:hint="eastAsia"/>
          </w:rPr>
          <w:t>の</w:t>
        </w:r>
      </w:ins>
      <w:del w:id="600" w:author="KUNII Suguru" w:date="2017-10-27T15:27:00Z">
        <w:r w:rsidDel="0096640C">
          <w:rPr>
            <w:rFonts w:hint="eastAsia"/>
          </w:rPr>
          <w:delText>を</w:delText>
        </w:r>
      </w:del>
      <w:r>
        <w:rPr>
          <w:rFonts w:hint="eastAsia"/>
        </w:rPr>
        <w:t>ダウンロード</w:t>
      </w:r>
      <w:ins w:id="601" w:author="KUNII Suguru" w:date="2017-10-27T15:27:00Z">
        <w:r w:rsidR="0096640C">
          <w:rPr>
            <w:rFonts w:hint="eastAsia"/>
          </w:rPr>
          <w:t xml:space="preserve"> フォルダーと配布ポイントを</w:t>
        </w:r>
      </w:ins>
      <w:del w:id="602" w:author="KUNII Suguru" w:date="2017-10-27T15:27:00Z">
        <w:r w:rsidDel="0096640C">
          <w:rPr>
            <w:rFonts w:hint="eastAsia"/>
          </w:rPr>
          <w:delText>したうえで行われるため、セットアップ プログラムのダウンロード先</w:delText>
        </w:r>
      </w:del>
      <w:ins w:id="603" w:author="KUNII Suguru" w:date="2017-10-27T15:27:00Z">
        <w:r w:rsidR="0096640C">
          <w:rPr>
            <w:rFonts w:hint="eastAsia"/>
          </w:rPr>
          <w:t>それぞれ</w:t>
        </w:r>
      </w:ins>
      <w:del w:id="604" w:author="KUNII Suguru" w:date="2017-10-27T15:27:00Z">
        <w:r w:rsidDel="0096640C">
          <w:rPr>
            <w:rFonts w:hint="eastAsia"/>
          </w:rPr>
          <w:delText>を</w:delText>
        </w:r>
      </w:del>
      <w:del w:id="605" w:author="KUNII Suguru" w:date="2017-10-27T15:26:00Z">
        <w:r w:rsidDel="0096640C">
          <w:rPr>
            <w:rFonts w:hint="eastAsia"/>
          </w:rPr>
          <w:delText>ウィザード内</w:delText>
        </w:r>
        <w:commentRangeStart w:id="606"/>
        <w:r w:rsidDel="0096640C">
          <w:rPr>
            <w:rFonts w:hint="eastAsia"/>
          </w:rPr>
          <w:delText>で</w:delText>
        </w:r>
      </w:del>
      <w:commentRangeEnd w:id="606"/>
      <w:r w:rsidR="00FA638D">
        <w:rPr>
          <w:rStyle w:val="af8"/>
          <w:noProof w:val="0"/>
        </w:rPr>
        <w:commentReference w:id="606"/>
      </w:r>
      <w:del w:id="607" w:author="Akira Sugiyama [2]" w:date="2017-10-20T19:47:00Z">
        <w:r w:rsidDel="00FA638D">
          <w:rPr>
            <w:rFonts w:hint="eastAsia"/>
          </w:rPr>
          <w:delText>は</w:delText>
        </w:r>
      </w:del>
      <w:r>
        <w:rPr>
          <w:rFonts w:hint="eastAsia"/>
        </w:rPr>
        <w:t>指定し</w:t>
      </w:r>
      <w:del w:id="608" w:author="KUNII Suguru" w:date="2017-10-27T15:27:00Z">
        <w:r w:rsidDel="0096640C">
          <w:rPr>
            <w:rFonts w:hint="eastAsia"/>
          </w:rPr>
          <w:delText>てい</w:delText>
        </w:r>
      </w:del>
      <w:r>
        <w:rPr>
          <w:rFonts w:hint="eastAsia"/>
        </w:rPr>
        <w:t>ます。</w:t>
      </w:r>
      <w:commentRangeEnd w:id="594"/>
      <w:r w:rsidR="0096640C">
        <w:rPr>
          <w:rStyle w:val="af8"/>
          <w:noProof w:val="0"/>
        </w:rPr>
        <w:commentReference w:id="594"/>
      </w:r>
      <w:r>
        <w:br/>
      </w:r>
    </w:p>
    <w:p w14:paraId="5DA5F319" w14:textId="77777777" w:rsidR="00EA44FF" w:rsidRDefault="00EA44FF" w:rsidP="005A5918">
      <w:pPr>
        <w:pStyle w:val="a"/>
        <w:numPr>
          <w:ilvl w:val="0"/>
          <w:numId w:val="36"/>
        </w:numPr>
      </w:pPr>
      <w:r>
        <w:rPr>
          <w:rFonts w:hint="eastAsia"/>
        </w:rPr>
        <w:t>展開設定</w:t>
      </w:r>
      <w:r>
        <w:br/>
      </w:r>
      <w:r>
        <w:rPr>
          <w:rFonts w:hint="eastAsia"/>
        </w:rPr>
        <w:t>アプリケーションのインストール先を指定する [展開] 設定も [Office 365 クライアント インストール ウィザード] から行うことができます。この設定で展開を行うように指定されたコンピューターまたはユーザーは、配布ポイントに接続し、あらかじめ決められたパラメーターでインストールを開始します。展開は自動的に行うことも、SCCM クライアント用アプリ [ソフトウェア センター] を利用して手動で開始することもできます。</w:t>
      </w:r>
    </w:p>
    <w:p w14:paraId="426BFDAB" w14:textId="18C70AEE" w:rsidR="00B52085" w:rsidRDefault="00B52085" w:rsidP="000E565C">
      <w:pPr>
        <w:rPr>
          <w:rFonts w:eastAsia="メイリオ" w:cs="メイリオ"/>
          <w:sz w:val="28"/>
        </w:rPr>
      </w:pPr>
    </w:p>
    <w:p w14:paraId="43EF6A87" w14:textId="77777777" w:rsidR="005A5918" w:rsidRDefault="005A5918">
      <w:pPr>
        <w:widowControl/>
        <w:jc w:val="left"/>
        <w:rPr>
          <w:rFonts w:eastAsia="メイリオ" w:cs="メイリオ"/>
          <w:b/>
          <w:sz w:val="28"/>
        </w:rPr>
      </w:pPr>
      <w:bookmarkStart w:id="609" w:name="_SCCM_Version_1610"/>
      <w:bookmarkEnd w:id="609"/>
      <w:r>
        <w:br w:type="page"/>
      </w:r>
    </w:p>
    <w:p w14:paraId="5ABE0DE2" w14:textId="346C67B9" w:rsidR="002554D9" w:rsidRDefault="007C59A3" w:rsidP="002554D9">
      <w:pPr>
        <w:pStyle w:val="2"/>
      </w:pPr>
      <w:bookmarkStart w:id="610" w:name="_Toc495611558"/>
      <w:bookmarkStart w:id="611" w:name="_Toc495920908"/>
      <w:bookmarkStart w:id="612" w:name="_Toc495611559"/>
      <w:bookmarkStart w:id="613" w:name="_Toc495920909"/>
      <w:bookmarkStart w:id="614" w:name="_Toc495611560"/>
      <w:bookmarkStart w:id="615" w:name="_Toc495920910"/>
      <w:bookmarkStart w:id="616" w:name="_Toc495611561"/>
      <w:bookmarkStart w:id="617" w:name="_Toc495920911"/>
      <w:bookmarkStart w:id="618" w:name="_Toc495611562"/>
      <w:bookmarkStart w:id="619" w:name="_Toc495920912"/>
      <w:bookmarkStart w:id="620" w:name="_Toc495611563"/>
      <w:bookmarkStart w:id="621" w:name="_Toc495920913"/>
      <w:bookmarkStart w:id="622" w:name="_Toc495611564"/>
      <w:bookmarkStart w:id="623" w:name="_Toc495920914"/>
      <w:bookmarkStart w:id="624" w:name="_Toc495611565"/>
      <w:bookmarkStart w:id="625" w:name="_Toc495920915"/>
      <w:bookmarkStart w:id="626" w:name="_Toc495611566"/>
      <w:bookmarkStart w:id="627" w:name="_Toc495920916"/>
      <w:bookmarkStart w:id="628" w:name="_Toc495611567"/>
      <w:bookmarkStart w:id="629" w:name="_Toc495920917"/>
      <w:bookmarkStart w:id="630" w:name="_Toc495611568"/>
      <w:bookmarkStart w:id="631" w:name="_Toc495920918"/>
      <w:bookmarkStart w:id="632" w:name="_Toc495611569"/>
      <w:bookmarkStart w:id="633" w:name="_Toc495920919"/>
      <w:bookmarkStart w:id="634" w:name="_Toc495611570"/>
      <w:bookmarkStart w:id="635" w:name="_Toc495920920"/>
      <w:bookmarkStart w:id="636" w:name="_Toc495611571"/>
      <w:bookmarkStart w:id="637" w:name="_Toc495920921"/>
      <w:bookmarkStart w:id="638" w:name="_Toc495611572"/>
      <w:bookmarkStart w:id="639" w:name="_Toc495920922"/>
      <w:bookmarkStart w:id="640" w:name="_Toc495611573"/>
      <w:bookmarkStart w:id="641" w:name="_Toc495920923"/>
      <w:bookmarkStart w:id="642" w:name="_Toc495611574"/>
      <w:bookmarkStart w:id="643" w:name="_Toc495920924"/>
      <w:bookmarkStart w:id="644" w:name="_Toc495611575"/>
      <w:bookmarkStart w:id="645" w:name="_Toc495920925"/>
      <w:bookmarkStart w:id="646" w:name="_Toc495611576"/>
      <w:bookmarkStart w:id="647" w:name="_Toc495920926"/>
      <w:bookmarkStart w:id="648" w:name="_Toc495611577"/>
      <w:bookmarkStart w:id="649" w:name="_Toc495920927"/>
      <w:bookmarkStart w:id="650" w:name="_Toc495611578"/>
      <w:bookmarkStart w:id="651" w:name="_Toc495920928"/>
      <w:bookmarkStart w:id="652" w:name="_Toc495611579"/>
      <w:bookmarkStart w:id="653" w:name="_Toc495920929"/>
      <w:bookmarkStart w:id="654" w:name="_Toc495611580"/>
      <w:bookmarkStart w:id="655" w:name="_Toc495920930"/>
      <w:bookmarkStart w:id="656" w:name="_Toc495611581"/>
      <w:bookmarkStart w:id="657" w:name="_Toc495920931"/>
      <w:bookmarkStart w:id="658" w:name="_Toc495611582"/>
      <w:bookmarkStart w:id="659" w:name="_Toc495920932"/>
      <w:bookmarkStart w:id="660" w:name="_Toc495611583"/>
      <w:bookmarkStart w:id="661" w:name="_Toc495920933"/>
      <w:bookmarkStart w:id="662" w:name="_Toc495611584"/>
      <w:bookmarkStart w:id="663" w:name="_Toc495920934"/>
      <w:bookmarkStart w:id="664" w:name="_Toc495611585"/>
      <w:bookmarkStart w:id="665" w:name="_Toc495920935"/>
      <w:bookmarkStart w:id="666" w:name="_Toc495611586"/>
      <w:bookmarkStart w:id="667" w:name="_Toc495920936"/>
      <w:bookmarkStart w:id="668" w:name="_Toc495611587"/>
      <w:bookmarkStart w:id="669" w:name="_Toc495920937"/>
      <w:bookmarkStart w:id="670" w:name="_Toc495611588"/>
      <w:bookmarkStart w:id="671" w:name="_Toc495920938"/>
      <w:bookmarkStart w:id="672" w:name="_Toc495611589"/>
      <w:bookmarkStart w:id="673" w:name="_Toc495920939"/>
      <w:bookmarkStart w:id="674" w:name="_Toc495611590"/>
      <w:bookmarkStart w:id="675" w:name="_Toc495920940"/>
      <w:bookmarkStart w:id="676" w:name="_Toc495611591"/>
      <w:bookmarkStart w:id="677" w:name="_Toc495920941"/>
      <w:bookmarkStart w:id="678" w:name="_Toc495611592"/>
      <w:bookmarkStart w:id="679" w:name="_Toc495920942"/>
      <w:bookmarkStart w:id="680" w:name="_Toc495611593"/>
      <w:bookmarkStart w:id="681" w:name="_Toc495920943"/>
      <w:bookmarkStart w:id="682" w:name="_Toc495611594"/>
      <w:bookmarkStart w:id="683" w:name="_Toc495920944"/>
      <w:bookmarkStart w:id="684" w:name="_Office_展開ツールと設定ファイルを利用した展開"/>
      <w:bookmarkStart w:id="685" w:name="_Toc496885371"/>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r>
        <w:rPr>
          <w:rFonts w:hint="eastAsia"/>
        </w:rPr>
        <w:lastRenderedPageBreak/>
        <w:t xml:space="preserve">Office 365 ProPlus </w:t>
      </w:r>
      <w:r w:rsidR="00182F15">
        <w:rPr>
          <w:rFonts w:hint="eastAsia"/>
        </w:rPr>
        <w:t>の</w:t>
      </w:r>
      <w:r>
        <w:rPr>
          <w:rFonts w:hint="eastAsia"/>
        </w:rPr>
        <w:t>展開</w:t>
      </w:r>
      <w:bookmarkEnd w:id="685"/>
    </w:p>
    <w:p w14:paraId="48277FA0" w14:textId="03475142" w:rsidR="002554D9" w:rsidRDefault="002554D9" w:rsidP="002554D9">
      <w:r>
        <w:rPr>
          <w:rFonts w:hint="eastAsia"/>
        </w:rPr>
        <w:t>本節では、</w:t>
      </w:r>
      <w:r w:rsidR="00182F15">
        <w:rPr>
          <w:rFonts w:hint="eastAsia"/>
        </w:rPr>
        <w:t xml:space="preserve">[Office 365 クライアント インストール ウィザード] </w:t>
      </w:r>
      <w:ins w:id="686" w:author="Akira Sugiyama [2]" w:date="2017-10-21T02:06:00Z">
        <w:r w:rsidR="00B35853">
          <w:rPr>
            <w:rFonts w:hint="eastAsia"/>
          </w:rPr>
          <w:t>を</w:t>
        </w:r>
      </w:ins>
      <w:r>
        <w:rPr>
          <w:rFonts w:hint="eastAsia"/>
        </w:rPr>
        <w:t>利用し</w:t>
      </w:r>
      <w:r w:rsidR="00182F15">
        <w:rPr>
          <w:rFonts w:hint="eastAsia"/>
        </w:rPr>
        <w:t>た、</w:t>
      </w:r>
      <w:r>
        <w:rPr>
          <w:rFonts w:hint="eastAsia"/>
        </w:rPr>
        <w:t>Office 365 ProPlus の展開</w:t>
      </w:r>
      <w:r w:rsidR="00182F15">
        <w:rPr>
          <w:rFonts w:hint="eastAsia"/>
        </w:rPr>
        <w:t>手順を確認し</w:t>
      </w:r>
      <w:r>
        <w:rPr>
          <w:rFonts w:hint="eastAsia"/>
        </w:rPr>
        <w:t>ます。</w:t>
      </w:r>
      <w:r w:rsidR="00182F15">
        <w:rPr>
          <w:rFonts w:hint="eastAsia"/>
        </w:rPr>
        <w:t>「4.1.1 Office 365 ProPlus セットアップ プログラム用共有フォルダーの作成」では</w:t>
      </w:r>
      <w:r w:rsidR="005A5918">
        <w:rPr>
          <w:rFonts w:hint="eastAsia"/>
        </w:rPr>
        <w:t>、オフライン展開に必要なセットアップ プログラムのダウンロード先を作成し、「4.1.2 Office 365 ProPlus の展開」では、ダウンロードしたセットアップ プログラムをもとに展開を実行します。</w:t>
      </w:r>
    </w:p>
    <w:p w14:paraId="2E5805E0" w14:textId="77777777" w:rsidR="002554D9" w:rsidRDefault="002554D9" w:rsidP="002554D9"/>
    <w:p w14:paraId="01E639AC" w14:textId="6B6D5192" w:rsidR="002554D9" w:rsidRPr="002554D9" w:rsidRDefault="002554D9" w:rsidP="002554D9">
      <w:pPr>
        <w:pStyle w:val="30"/>
      </w:pPr>
      <w:bookmarkStart w:id="687" w:name="_Toc496885372"/>
      <w:commentRangeStart w:id="688"/>
      <w:commentRangeStart w:id="689"/>
      <w:r w:rsidRPr="0096640C">
        <w:rPr>
          <w:sz w:val="22"/>
          <w:rPrChange w:id="690" w:author="KUNII Suguru" w:date="2017-10-27T15:28:00Z">
            <w:rPr/>
          </w:rPrChange>
        </w:rPr>
        <w:t xml:space="preserve">Office </w:t>
      </w:r>
      <w:r w:rsidR="00182F15" w:rsidRPr="0096640C">
        <w:rPr>
          <w:sz w:val="22"/>
          <w:rPrChange w:id="691" w:author="KUNII Suguru" w:date="2017-10-27T15:28:00Z">
            <w:rPr/>
          </w:rPrChange>
        </w:rPr>
        <w:t xml:space="preserve">365 ProPlus </w:t>
      </w:r>
      <w:r w:rsidR="00182F15" w:rsidRPr="0096640C">
        <w:rPr>
          <w:rFonts w:hint="eastAsia"/>
          <w:sz w:val="22"/>
          <w:rPrChange w:id="692" w:author="KUNII Suguru" w:date="2017-10-27T15:28:00Z">
            <w:rPr>
              <w:rFonts w:hint="eastAsia"/>
            </w:rPr>
          </w:rPrChange>
        </w:rPr>
        <w:t>セットアップ</w:t>
      </w:r>
      <w:r w:rsidR="00182F15" w:rsidRPr="0096640C">
        <w:rPr>
          <w:sz w:val="22"/>
          <w:rPrChange w:id="693" w:author="KUNII Suguru" w:date="2017-10-27T15:28:00Z">
            <w:rPr/>
          </w:rPrChange>
        </w:rPr>
        <w:t xml:space="preserve"> </w:t>
      </w:r>
      <w:r w:rsidR="00182F15" w:rsidRPr="0096640C">
        <w:rPr>
          <w:rFonts w:hint="eastAsia"/>
          <w:sz w:val="22"/>
          <w:rPrChange w:id="694" w:author="KUNII Suguru" w:date="2017-10-27T15:28:00Z">
            <w:rPr>
              <w:rFonts w:hint="eastAsia"/>
            </w:rPr>
          </w:rPrChange>
        </w:rPr>
        <w:t>プログラム用共有フォルダーの作成</w:t>
      </w:r>
      <w:commentRangeEnd w:id="688"/>
      <w:r w:rsidR="00B95297" w:rsidRPr="0096640C">
        <w:rPr>
          <w:rStyle w:val="af8"/>
          <w:rFonts w:cstheme="minorBidi"/>
          <w:b w:val="0"/>
          <w:sz w:val="14"/>
          <w:rPrChange w:id="695" w:author="KUNII Suguru" w:date="2017-10-27T15:28:00Z">
            <w:rPr>
              <w:rStyle w:val="af8"/>
              <w:rFonts w:cstheme="minorBidi"/>
              <w:b w:val="0"/>
            </w:rPr>
          </w:rPrChange>
        </w:rPr>
        <w:commentReference w:id="688"/>
      </w:r>
      <w:commentRangeEnd w:id="689"/>
      <w:r w:rsidR="0096640C">
        <w:rPr>
          <w:rStyle w:val="af8"/>
          <w:rFonts w:cstheme="minorBidi"/>
          <w:b w:val="0"/>
        </w:rPr>
        <w:commentReference w:id="689"/>
      </w:r>
      <w:bookmarkEnd w:id="687"/>
    </w:p>
    <w:p w14:paraId="783F200C" w14:textId="77777777" w:rsidR="00525B44" w:rsidRDefault="00525B44" w:rsidP="00525B44">
      <w:pPr>
        <w:pStyle w:val="a"/>
        <w:numPr>
          <w:ilvl w:val="0"/>
          <w:numId w:val="38"/>
        </w:numPr>
      </w:pPr>
      <w:r>
        <w:rPr>
          <w:rFonts w:hint="eastAsia"/>
        </w:rPr>
        <w:t>SCCMサーバー</w:t>
      </w:r>
      <w:r w:rsidR="0057282D">
        <w:rPr>
          <w:rFonts w:hint="eastAsia"/>
        </w:rPr>
        <w:t xml:space="preserve"> (</w:t>
      </w:r>
      <w:r w:rsidR="0057282D">
        <w:t>cm.contoso.com</w:t>
      </w:r>
      <w:r w:rsidR="0057282D">
        <w:rPr>
          <w:rFonts w:hint="eastAsia"/>
        </w:rPr>
        <w:t xml:space="preserve">) </w:t>
      </w:r>
      <w:r>
        <w:rPr>
          <w:rFonts w:hint="eastAsia"/>
        </w:rPr>
        <w:t>に、CONTOSO\Administrator ユーザーでサインインします。</w:t>
      </w:r>
    </w:p>
    <w:p w14:paraId="28BD5EC7" w14:textId="77777777" w:rsidR="00525B44" w:rsidRDefault="00525B44" w:rsidP="000E565C"/>
    <w:p w14:paraId="03E9D0CA" w14:textId="77777777" w:rsidR="00525B44" w:rsidRDefault="00525B44" w:rsidP="00525B44">
      <w:pPr>
        <w:pStyle w:val="a"/>
        <w:numPr>
          <w:ilvl w:val="0"/>
          <w:numId w:val="38"/>
        </w:numPr>
      </w:pPr>
      <w:r>
        <w:rPr>
          <w:rFonts w:hint="eastAsia"/>
        </w:rPr>
        <w:t>エクスプローラー画面で、C:\</w:t>
      </w:r>
      <w:r>
        <w:t xml:space="preserve">ProPlus </w:t>
      </w:r>
      <w:r>
        <w:rPr>
          <w:rFonts w:hint="eastAsia"/>
        </w:rPr>
        <w:t>フォルダーを作成します。</w:t>
      </w:r>
    </w:p>
    <w:p w14:paraId="3BFB765A" w14:textId="77777777" w:rsidR="00525B44" w:rsidRDefault="00525B44" w:rsidP="000E565C"/>
    <w:p w14:paraId="38F8318A" w14:textId="77777777" w:rsidR="00525B44" w:rsidRDefault="00525B44" w:rsidP="00525B44">
      <w:pPr>
        <w:pStyle w:val="a"/>
        <w:numPr>
          <w:ilvl w:val="0"/>
          <w:numId w:val="38"/>
        </w:numPr>
      </w:pPr>
      <w:r>
        <w:rPr>
          <w:rFonts w:hint="eastAsia"/>
        </w:rPr>
        <w:t>エクスプローラー画面で、C:\</w:t>
      </w:r>
      <w:r>
        <w:t xml:space="preserve">ProPlus </w:t>
      </w:r>
      <w:r>
        <w:rPr>
          <w:rFonts w:hint="eastAsia"/>
        </w:rPr>
        <w:t>フォルダーを右クリックし、[共有] - [特定のユーザー] をクリックします。</w:t>
      </w:r>
    </w:p>
    <w:p w14:paraId="2491429E" w14:textId="77777777" w:rsidR="00525B44" w:rsidRDefault="00525B44" w:rsidP="000E565C">
      <w:pPr>
        <w:pStyle w:val="C"/>
        <w:rPr>
          <w:noProof/>
        </w:rPr>
      </w:pPr>
      <w:r w:rsidRPr="000E565C">
        <w:rPr>
          <w:rFonts w:ascii="Segoe UI" w:eastAsia="ＭＳ 明朝" w:hAnsi="Segoe UI" w:cs="Times New Roman"/>
          <w:noProof/>
        </w:rPr>
        <mc:AlternateContent>
          <mc:Choice Requires="wps">
            <w:drawing>
              <wp:anchor distT="0" distB="0" distL="114300" distR="114300" simplePos="0" relativeHeight="251514368" behindDoc="0" locked="0" layoutInCell="1" allowOverlap="1" wp14:anchorId="0A0DE7F3" wp14:editId="52881C29">
                <wp:simplePos x="0" y="0"/>
                <wp:positionH relativeFrom="margin">
                  <wp:posOffset>3692769</wp:posOffset>
                </wp:positionH>
                <wp:positionV relativeFrom="paragraph">
                  <wp:posOffset>1857263</wp:posOffset>
                </wp:positionV>
                <wp:extent cx="249480" cy="241200"/>
                <wp:effectExtent l="0" t="19050" r="36830" b="6985"/>
                <wp:wrapNone/>
                <wp:docPr id="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498AACA" w14:textId="77777777" w:rsidR="004A7761" w:rsidRDefault="004A7761" w:rsidP="00525B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0DE7F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矢印 5" o:spid="_x0000_s1026" type="#_x0000_t66" style="position:absolute;left:0;text-align:left;margin-left:290.75pt;margin-top:146.25pt;width:19.65pt;height:19pt;rotation:-2274283fd;z-index:25151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" adj="10442" fillcolor="red" strokecolor="window" strokeweight="1.5pt">
                <v:textbox>
                  <w:txbxContent>
                    <w:p w14:paraId="2498AACA" w14:textId="77777777" w:rsidR="004A7761" w:rsidRDefault="004A7761" w:rsidP="00525B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0248A3">
        <w:rPr>
          <w:noProof/>
        </w:rPr>
        <w:drawing>
          <wp:inline distT="0" distB="0" distL="0" distR="0" wp14:anchorId="4AAD244A" wp14:editId="6F560B17">
            <wp:extent cx="4320000" cy="3468848"/>
            <wp:effectExtent l="19050" t="19050" r="23495" b="1778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0000" cy="3468848"/>
                    </a:xfrm>
                    <a:prstGeom prst="rect">
                      <a:avLst/>
                    </a:prstGeom>
                    <a:noFill/>
                    <a:ln>
                      <a:solidFill>
                        <a:schemeClr val="tx1"/>
                      </a:solidFill>
                    </a:ln>
                  </pic:spPr>
                </pic:pic>
              </a:graphicData>
            </a:graphic>
          </wp:inline>
        </w:drawing>
      </w:r>
      <w:r>
        <w:br w:type="page"/>
      </w:r>
    </w:p>
    <w:p w14:paraId="0FDCBF95" w14:textId="77777777" w:rsidR="00525B44" w:rsidRDefault="00525B44" w:rsidP="00525B44">
      <w:pPr>
        <w:pStyle w:val="a"/>
        <w:widowControl/>
        <w:numPr>
          <w:ilvl w:val="0"/>
          <w:numId w:val="38"/>
        </w:numPr>
      </w:pPr>
      <w:r>
        <w:rPr>
          <w:rFonts w:hint="eastAsia"/>
        </w:rPr>
        <w:lastRenderedPageBreak/>
        <w:t>[ファイルの共有] 画面で、[共有] をクリックします。</w:t>
      </w:r>
    </w:p>
    <w:p w14:paraId="22AE7373" w14:textId="77777777" w:rsidR="00525B44" w:rsidRDefault="00525B44" w:rsidP="00525B44">
      <w:pPr>
        <w:pStyle w:val="afd"/>
      </w:pPr>
      <w:r w:rsidRPr="000E565C">
        <w:rPr>
          <w:rFonts w:ascii="ＭＳ Ｐゴシック" w:eastAsia="ＭＳ Ｐゴシック" w:hAnsi="ＭＳ Ｐゴシック" w:cs="ＭＳ Ｐゴシック"/>
          <w:sz w:val="24"/>
          <w:szCs w:val="24"/>
        </w:rPr>
        <mc:AlternateContent>
          <mc:Choice Requires="wps">
            <w:drawing>
              <wp:anchor distT="0" distB="0" distL="114300" distR="114300" simplePos="0" relativeHeight="251513344" behindDoc="0" locked="0" layoutInCell="1" allowOverlap="1" wp14:anchorId="52F453E3" wp14:editId="0242FFEA">
                <wp:simplePos x="0" y="0"/>
                <wp:positionH relativeFrom="margin">
                  <wp:posOffset>2796515</wp:posOffset>
                </wp:positionH>
                <wp:positionV relativeFrom="paragraph">
                  <wp:posOffset>2027682</wp:posOffset>
                </wp:positionV>
                <wp:extent cx="249555" cy="241300"/>
                <wp:effectExtent l="0" t="19050" r="36195" b="6350"/>
                <wp:wrapNone/>
                <wp:docPr id="23" name="矢印: 左 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CC608D" w14:textId="77777777" w:rsidR="004A7761" w:rsidRDefault="004A7761" w:rsidP="0052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453E3" id="矢印: 左 23" o:spid="_x0000_s1027" type="#_x0000_t66" style="position:absolute;left:0;text-align:left;margin-left:220.2pt;margin-top:159.65pt;width:19.65pt;height:19pt;rotation:-2274283fd;z-index:25151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" adj="10443" fillcolor="red" strokecolor="window" strokeweight="1.5pt">
                <v:textbox>
                  <w:txbxContent>
                    <w:p w14:paraId="6DCC608D" w14:textId="77777777" w:rsidR="004A7761" w:rsidRDefault="004A7761" w:rsidP="0052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8A1075">
        <w:drawing>
          <wp:inline distT="0" distB="0" distL="0" distR="0" wp14:anchorId="5F605C51" wp14:editId="0EC284FE">
            <wp:extent cx="3060000" cy="2268707"/>
            <wp:effectExtent l="19050" t="19050" r="26670" b="1778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060000" cy="2268707"/>
                    </a:xfrm>
                    <a:prstGeom prst="rect">
                      <a:avLst/>
                    </a:prstGeom>
                    <a:noFill/>
                    <a:ln>
                      <a:solidFill>
                        <a:schemeClr val="tx1"/>
                      </a:solidFill>
                    </a:ln>
                  </pic:spPr>
                </pic:pic>
              </a:graphicData>
            </a:graphic>
          </wp:inline>
        </w:drawing>
      </w:r>
    </w:p>
    <w:p w14:paraId="54A0F9C8" w14:textId="77777777" w:rsidR="00525B44" w:rsidRDefault="00525B44" w:rsidP="00525B44">
      <w:pPr>
        <w:widowControl/>
        <w:jc w:val="left"/>
        <w:rPr>
          <w:noProof/>
        </w:rPr>
      </w:pPr>
    </w:p>
    <w:p w14:paraId="3E9B5189" w14:textId="77777777" w:rsidR="00525B44" w:rsidRDefault="00525B44" w:rsidP="00525B44">
      <w:pPr>
        <w:pStyle w:val="a"/>
        <w:numPr>
          <w:ilvl w:val="0"/>
          <w:numId w:val="38"/>
        </w:numPr>
      </w:pPr>
      <w:r>
        <w:rPr>
          <w:rFonts w:hint="eastAsia"/>
        </w:rPr>
        <w:t>[ファイルの共有] 画面で、[閉じる] をクリックします。</w:t>
      </w:r>
    </w:p>
    <w:p w14:paraId="6793D37A" w14:textId="77777777" w:rsidR="00525B44" w:rsidRDefault="00525B44" w:rsidP="00525B44">
      <w:pPr>
        <w:pStyle w:val="C"/>
      </w:pPr>
      <w:r w:rsidRPr="000E565C">
        <w:rPr>
          <w:rFonts w:ascii="Segoe UI" w:eastAsia="ＭＳ 明朝" w:hAnsi="Segoe UI" w:cs="Times New Roman"/>
          <w:noProof/>
        </w:rPr>
        <mc:AlternateContent>
          <mc:Choice Requires="wps">
            <w:drawing>
              <wp:anchor distT="0" distB="0" distL="114300" distR="114300" simplePos="0" relativeHeight="251515392" behindDoc="0" locked="0" layoutInCell="1" allowOverlap="1" wp14:anchorId="5774CE87" wp14:editId="3723EB1C">
                <wp:simplePos x="0" y="0"/>
                <wp:positionH relativeFrom="margin">
                  <wp:posOffset>3466682</wp:posOffset>
                </wp:positionH>
                <wp:positionV relativeFrom="paragraph">
                  <wp:posOffset>2284318</wp:posOffset>
                </wp:positionV>
                <wp:extent cx="249480" cy="241200"/>
                <wp:effectExtent l="0" t="19050" r="36830" b="6985"/>
                <wp:wrapNone/>
                <wp:docPr id="2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66E81D4" w14:textId="77777777" w:rsidR="004A7761" w:rsidRDefault="004A7761" w:rsidP="00525B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4CE87" id="_x0000_s1028" type="#_x0000_t66" style="position:absolute;left:0;text-align:left;margin-left:272.95pt;margin-top:179.85pt;width:19.65pt;height:19pt;rotation:-2274283fd;z-index:25151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" adj="10442" fillcolor="red" strokecolor="window" strokeweight="1.5pt">
                <v:textbox>
                  <w:txbxContent>
                    <w:p w14:paraId="466E81D4" w14:textId="77777777" w:rsidR="004A7761" w:rsidRDefault="004A7761" w:rsidP="00525B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7FF5162" wp14:editId="18E20FFE">
            <wp:extent cx="3420000" cy="2530037"/>
            <wp:effectExtent l="19050" t="19050" r="28575" b="22860"/>
            <wp:docPr id="5504" name="図 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0000" cy="2530037"/>
                    </a:xfrm>
                    <a:prstGeom prst="rect">
                      <a:avLst/>
                    </a:prstGeom>
                    <a:noFill/>
                    <a:ln>
                      <a:solidFill>
                        <a:schemeClr val="tx1"/>
                      </a:solidFill>
                    </a:ln>
                  </pic:spPr>
                </pic:pic>
              </a:graphicData>
            </a:graphic>
          </wp:inline>
        </w:drawing>
      </w:r>
    </w:p>
    <w:p w14:paraId="18776F1F" w14:textId="77777777" w:rsidR="00525B44" w:rsidRDefault="00525B44" w:rsidP="000E565C"/>
    <w:p w14:paraId="38EEA837" w14:textId="77777777" w:rsidR="005A5918" w:rsidRDefault="005A5918">
      <w:pPr>
        <w:widowControl/>
        <w:jc w:val="left"/>
      </w:pPr>
      <w:r>
        <w:br w:type="page"/>
      </w:r>
    </w:p>
    <w:p w14:paraId="36B82969" w14:textId="77777777" w:rsidR="005A5918" w:rsidRPr="002554D9" w:rsidRDefault="005A5918" w:rsidP="005A5918">
      <w:pPr>
        <w:pStyle w:val="30"/>
      </w:pPr>
      <w:bookmarkStart w:id="696" w:name="_Toc496885373"/>
      <w:r>
        <w:rPr>
          <w:rFonts w:hint="eastAsia"/>
        </w:rPr>
        <w:lastRenderedPageBreak/>
        <w:t>Office 365 ProPlusの展開</w:t>
      </w:r>
      <w:bookmarkEnd w:id="696"/>
    </w:p>
    <w:p w14:paraId="52197C68" w14:textId="77777777" w:rsidR="00525B44" w:rsidRDefault="00525B44">
      <w:pPr>
        <w:widowControl/>
        <w:jc w:val="left"/>
        <w:rPr>
          <w:noProof/>
        </w:rPr>
      </w:pPr>
    </w:p>
    <w:p w14:paraId="451F7660" w14:textId="305D5DFB" w:rsidR="00525B44" w:rsidRDefault="0057282D" w:rsidP="003F6788">
      <w:pPr>
        <w:pStyle w:val="a"/>
      </w:pPr>
      <w:r>
        <w:t xml:space="preserve">cm.contoso.com </w:t>
      </w:r>
      <w:r>
        <w:rPr>
          <w:rFonts w:hint="eastAsia"/>
        </w:rPr>
        <w:t>で操作します。</w:t>
      </w:r>
      <w:r>
        <w:br/>
      </w:r>
      <w:r w:rsidR="00525B44">
        <w:rPr>
          <w:rFonts w:hint="eastAsia"/>
        </w:rPr>
        <w:t>[スタート] ボタンをクリックし、スタート画面で、[Configuration Managerコンソール] をクリックします。</w:t>
      </w:r>
    </w:p>
    <w:p w14:paraId="630D1684" w14:textId="77777777" w:rsidR="007C59A3" w:rsidRDefault="007C59A3" w:rsidP="000E565C">
      <w:pPr>
        <w:pStyle w:val="C"/>
      </w:pPr>
      <w:r w:rsidRPr="000E565C">
        <w:rPr>
          <w:rFonts w:ascii="Segoe UI" w:eastAsia="ＭＳ 明朝" w:hAnsi="Segoe UI" w:cs="Times New Roman"/>
          <w:noProof/>
        </w:rPr>
        <mc:AlternateContent>
          <mc:Choice Requires="wps">
            <w:drawing>
              <wp:anchor distT="0" distB="0" distL="114300" distR="114300" simplePos="0" relativeHeight="251518464" behindDoc="0" locked="0" layoutInCell="1" allowOverlap="1" wp14:anchorId="40958C3B" wp14:editId="4431790B">
                <wp:simplePos x="0" y="0"/>
                <wp:positionH relativeFrom="margin">
                  <wp:posOffset>1443355</wp:posOffset>
                </wp:positionH>
                <wp:positionV relativeFrom="paragraph">
                  <wp:posOffset>536576</wp:posOffset>
                </wp:positionV>
                <wp:extent cx="249480" cy="241200"/>
                <wp:effectExtent l="0" t="19050" r="36830" b="6985"/>
                <wp:wrapNone/>
                <wp:docPr id="626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2712DD1"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58C3B" id="_x0000_s1029" type="#_x0000_t66" style="position:absolute;left:0;text-align:left;margin-left:113.65pt;margin-top:42.25pt;width:19.65pt;height:19pt;rotation:-2274283fd;z-index:25151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oaTowIAACk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" adj="10442" fillcolor="red" strokecolor="window" strokeweight="1.5pt">
                <v:textbox>
                  <w:txbxContent>
                    <w:p w14:paraId="62712DD1"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8FD6B05" wp14:editId="3C1ED5E2">
            <wp:extent cx="4320000" cy="3238946"/>
            <wp:effectExtent l="19050" t="19050" r="23495" b="19050"/>
            <wp:docPr id="6261" name="図 6261" descr="C:\Users\SuguruKUNII\AppData\Local\Microsoft\Windows\INetCacheContent.Word\無題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guruKUNII\AppData\Local\Microsoft\Windows\INetCacheContent.Word\無題3.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3238946"/>
                    </a:xfrm>
                    <a:prstGeom prst="rect">
                      <a:avLst/>
                    </a:prstGeom>
                    <a:noFill/>
                    <a:ln>
                      <a:solidFill>
                        <a:schemeClr val="tx1"/>
                      </a:solidFill>
                    </a:ln>
                  </pic:spPr>
                </pic:pic>
              </a:graphicData>
            </a:graphic>
          </wp:inline>
        </w:drawing>
      </w:r>
    </w:p>
    <w:p w14:paraId="2AF7A270" w14:textId="77777777" w:rsidR="007C59A3" w:rsidRDefault="007C59A3" w:rsidP="000E565C">
      <w:pPr>
        <w:pStyle w:val="C"/>
      </w:pPr>
    </w:p>
    <w:p w14:paraId="791F71A9" w14:textId="77777777" w:rsidR="0023756E" w:rsidRDefault="0023756E">
      <w:pPr>
        <w:widowControl/>
        <w:jc w:val="left"/>
        <w:rPr>
          <w:noProof/>
        </w:rPr>
      </w:pPr>
      <w:r>
        <w:br w:type="page"/>
      </w:r>
    </w:p>
    <w:p w14:paraId="46584B78" w14:textId="77777777" w:rsidR="007C59A3" w:rsidRDefault="007C59A3" w:rsidP="000E565C">
      <w:pPr>
        <w:pStyle w:val="a"/>
      </w:pPr>
      <w:r w:rsidRPr="00CA6F9E">
        <w:rPr>
          <w:rFonts w:hint="eastAsia"/>
        </w:rPr>
        <w:lastRenderedPageBreak/>
        <w:t>ConfigMgr コンソール画面で、[</w:t>
      </w:r>
      <w:r>
        <w:rPr>
          <w:rFonts w:hint="eastAsia"/>
        </w:rPr>
        <w:t>ソフトウェア ライブラリ</w:t>
      </w:r>
      <w:r w:rsidRPr="00CA6F9E">
        <w:rPr>
          <w:rFonts w:hint="eastAsia"/>
        </w:rPr>
        <w:t>] ワークスペースをクリックし、[</w:t>
      </w:r>
      <w:r>
        <w:rPr>
          <w:rFonts w:hint="eastAsia"/>
        </w:rPr>
        <w:t>Office 365クライアント管理</w:t>
      </w:r>
      <w:r w:rsidRPr="00CA6F9E">
        <w:rPr>
          <w:rFonts w:hint="eastAsia"/>
        </w:rPr>
        <w:t>] をクリックし</w:t>
      </w:r>
      <w:r>
        <w:rPr>
          <w:rFonts w:hint="eastAsia"/>
        </w:rPr>
        <w:t>て、</w:t>
      </w:r>
      <w:r w:rsidRPr="00CA6F9E">
        <w:rPr>
          <w:rFonts w:hint="eastAsia"/>
        </w:rPr>
        <w:t>[</w:t>
      </w:r>
      <w:r>
        <w:rPr>
          <w:rFonts w:hint="eastAsia"/>
        </w:rPr>
        <w:t>Office 365 インストーラー</w:t>
      </w:r>
      <w:r w:rsidRPr="00CA6F9E">
        <w:rPr>
          <w:rFonts w:hint="eastAsia"/>
        </w:rPr>
        <w:t>] をクリックします。</w:t>
      </w:r>
    </w:p>
    <w:p w14:paraId="7512AFDF" w14:textId="19D98D23" w:rsidR="0062791F" w:rsidRDefault="007941DE" w:rsidP="00144F39">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516416" behindDoc="0" locked="0" layoutInCell="1" allowOverlap="1" wp14:anchorId="0B62954B" wp14:editId="20AD47D7">
                <wp:simplePos x="0" y="0"/>
                <wp:positionH relativeFrom="margin">
                  <wp:posOffset>4102100</wp:posOffset>
                </wp:positionH>
                <wp:positionV relativeFrom="paragraph">
                  <wp:posOffset>1845945</wp:posOffset>
                </wp:positionV>
                <wp:extent cx="249480" cy="241200"/>
                <wp:effectExtent l="0" t="19050" r="36830" b="6985"/>
                <wp:wrapNone/>
                <wp:docPr id="589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17CCC2"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2954B" id="_x0000_s1030" type="#_x0000_t66" style="position:absolute;left:0;text-align:left;margin-left:323pt;margin-top:145.35pt;width:19.65pt;height:19pt;rotation:-2274283fd;z-index:25151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" adj="10442" fillcolor="red" strokecolor="window" strokeweight="1.5pt">
                <v:textbox>
                  <w:txbxContent>
                    <w:p w14:paraId="0B17CCC2"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517440" behindDoc="0" locked="0" layoutInCell="1" allowOverlap="1" wp14:anchorId="38E7DC54" wp14:editId="6F509D66">
                <wp:simplePos x="0" y="0"/>
                <wp:positionH relativeFrom="margin">
                  <wp:posOffset>1031875</wp:posOffset>
                </wp:positionH>
                <wp:positionV relativeFrom="paragraph">
                  <wp:posOffset>1365885</wp:posOffset>
                </wp:positionV>
                <wp:extent cx="249480" cy="241200"/>
                <wp:effectExtent l="0" t="19050" r="36830" b="6985"/>
                <wp:wrapNone/>
                <wp:docPr id="58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E4F94CB"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7DC54" id="_x0000_s1031" type="#_x0000_t66" style="position:absolute;left:0;text-align:left;margin-left:81.25pt;margin-top:107.55pt;width:19.65pt;height:19pt;rotation:-2274283fd;z-index:25151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" adj="10442" fillcolor="red" strokecolor="window" strokeweight="1.5pt">
                <v:textbox>
                  <w:txbxContent>
                    <w:p w14:paraId="7E4F94CB"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sidRPr="000248A3">
        <w:rPr>
          <w:noProof/>
        </w:rPr>
        <w:drawing>
          <wp:inline distT="0" distB="0" distL="0" distR="0" wp14:anchorId="2D1D033C" wp14:editId="31364D3E">
            <wp:extent cx="4320000" cy="3075469"/>
            <wp:effectExtent l="19050" t="19050" r="23495" b="10795"/>
            <wp:docPr id="1324877028" name="図 1324877028" descr="C:\Users\NorieKunii\AppData\Local\Microsoft\Windows\INetCache\Content.Word\CM2-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rieKunii\AppData\Local\Microsoft\Windows\INetCache\Content.Word\CM2-000.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3075469"/>
                    </a:xfrm>
                    <a:prstGeom prst="rect">
                      <a:avLst/>
                    </a:prstGeom>
                    <a:noFill/>
                    <a:ln>
                      <a:solidFill>
                        <a:schemeClr val="tx1"/>
                      </a:solidFill>
                    </a:ln>
                  </pic:spPr>
                </pic:pic>
              </a:graphicData>
            </a:graphic>
          </wp:inline>
        </w:drawing>
      </w:r>
      <w:r w:rsidR="008317E6" w:rsidRPr="00A340E0">
        <w:rPr>
          <w:rFonts w:ascii="Segoe UI" w:eastAsia="ＭＳ 明朝" w:hAnsi="Segoe UI" w:cs="Times New Roman" w:hint="eastAsia"/>
          <w:noProof/>
        </w:rPr>
        <mc:AlternateContent>
          <mc:Choice Requires="wps">
            <w:drawing>
              <wp:anchor distT="0" distB="0" distL="114300" distR="114300" simplePos="0" relativeHeight="251721216" behindDoc="0" locked="0" layoutInCell="1" allowOverlap="1" wp14:anchorId="51EFBE02" wp14:editId="7685CD3E">
                <wp:simplePos x="0" y="0"/>
                <wp:positionH relativeFrom="margin">
                  <wp:posOffset>868046</wp:posOffset>
                </wp:positionH>
                <wp:positionV relativeFrom="paragraph">
                  <wp:posOffset>2381194</wp:posOffset>
                </wp:positionV>
                <wp:extent cx="249480" cy="241200"/>
                <wp:effectExtent l="0" t="19050" r="36830" b="6985"/>
                <wp:wrapNone/>
                <wp:docPr id="590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7CD4F83"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FBE02" id="_x0000_s1032" type="#_x0000_t66" style="position:absolute;left:0;text-align:left;margin-left:68.35pt;margin-top:187.5pt;width:19.65pt;height:19pt;rotation:-2274283fd;z-index:25172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" adj="10442" fillcolor="red" strokecolor="window" strokeweight="1.5pt">
                <v:textbox>
                  <w:txbxContent>
                    <w:p w14:paraId="67CD4F83"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p>
    <w:p w14:paraId="4A705218" w14:textId="77777777" w:rsidR="008225B8" w:rsidRPr="00FA4EEF" w:rsidRDefault="008225B8" w:rsidP="0062791F"/>
    <w:p w14:paraId="55C7C66C" w14:textId="68180B5D" w:rsidR="0062791F" w:rsidRDefault="0023756E" w:rsidP="003F6788">
      <w:pPr>
        <w:pStyle w:val="a"/>
      </w:pPr>
      <w:r w:rsidDel="0023756E">
        <w:t xml:space="preserve"> </w:t>
      </w:r>
      <w:r w:rsidR="0062791F">
        <w:rPr>
          <w:rFonts w:hint="eastAsia"/>
        </w:rPr>
        <w:t>[</w:t>
      </w:r>
      <w:r w:rsidR="007C59A3">
        <w:rPr>
          <w:rFonts w:hint="eastAsia"/>
        </w:rPr>
        <w:t>Office 365 クライアント インストール ウィザード</w:t>
      </w:r>
      <w:r w:rsidR="0062791F">
        <w:rPr>
          <w:rFonts w:hint="eastAsia"/>
        </w:rPr>
        <w:t>] 画面で、[</w:t>
      </w:r>
      <w:r w:rsidR="0060475C">
        <w:rPr>
          <w:rFonts w:hint="eastAsia"/>
        </w:rPr>
        <w:t>名前</w:t>
      </w:r>
      <w:r w:rsidR="0062791F">
        <w:rPr>
          <w:rFonts w:hint="eastAsia"/>
        </w:rPr>
        <w:t>] 欄</w:t>
      </w:r>
      <w:r w:rsidR="0060475C">
        <w:rPr>
          <w:rFonts w:hint="eastAsia"/>
        </w:rPr>
        <w:t>に「</w:t>
      </w:r>
      <w:r w:rsidR="0060475C" w:rsidRPr="0060475C">
        <w:rPr>
          <w:rFonts w:hint="eastAsia"/>
          <w:b/>
        </w:rPr>
        <w:t>Office 365 ProPlus</w:t>
      </w:r>
      <w:r w:rsidR="0060475C">
        <w:rPr>
          <w:rFonts w:hint="eastAsia"/>
        </w:rPr>
        <w:t>」と入力し、</w:t>
      </w:r>
      <w:r w:rsidR="0062791F">
        <w:rPr>
          <w:rFonts w:hint="eastAsia"/>
        </w:rPr>
        <w:t>[</w:t>
      </w:r>
      <w:r w:rsidR="00B00BB2">
        <w:rPr>
          <w:rFonts w:hint="eastAsia"/>
        </w:rPr>
        <w:t>コンテンツの場所</w:t>
      </w:r>
      <w:r w:rsidR="0062791F">
        <w:rPr>
          <w:rFonts w:hint="eastAsia"/>
        </w:rPr>
        <w:t xml:space="preserve">] </w:t>
      </w:r>
      <w:r w:rsidR="00B00BB2">
        <w:rPr>
          <w:rFonts w:hint="eastAsia"/>
        </w:rPr>
        <w:t>欄に「</w:t>
      </w:r>
      <w:r w:rsidR="00B00BB2" w:rsidRPr="000E565C">
        <w:rPr>
          <w:b/>
        </w:rPr>
        <w:t>\\cm\ProPlus</w:t>
      </w:r>
      <w:r w:rsidR="00B00BB2">
        <w:rPr>
          <w:rFonts w:hint="eastAsia"/>
        </w:rPr>
        <w:t xml:space="preserve">」と入力し、[次へ] </w:t>
      </w:r>
      <w:r w:rsidR="0062791F">
        <w:rPr>
          <w:rFonts w:hint="eastAsia"/>
        </w:rPr>
        <w:t>をクリックします。</w:t>
      </w:r>
    </w:p>
    <w:p w14:paraId="6C14053C" w14:textId="77777777" w:rsidR="00205527" w:rsidRDefault="007941DE" w:rsidP="00144F39">
      <w:pPr>
        <w:pStyle w:val="C"/>
      </w:pPr>
      <w:r w:rsidRPr="003F6788">
        <w:rPr>
          <w:rFonts w:ascii="Segoe UI" w:eastAsia="ＭＳ 明朝" w:hAnsi="Segoe UI" w:cs="Times New Roman"/>
          <w:noProof/>
        </w:rPr>
        <mc:AlternateContent>
          <mc:Choice Requires="wps">
            <w:drawing>
              <wp:anchor distT="0" distB="0" distL="114300" distR="114300" simplePos="0" relativeHeight="251519488" behindDoc="0" locked="0" layoutInCell="1" allowOverlap="1" wp14:anchorId="68543F57" wp14:editId="4EDD2D63">
                <wp:simplePos x="0" y="0"/>
                <wp:positionH relativeFrom="margin">
                  <wp:posOffset>1935480</wp:posOffset>
                </wp:positionH>
                <wp:positionV relativeFrom="paragraph">
                  <wp:posOffset>1073150</wp:posOffset>
                </wp:positionV>
                <wp:extent cx="248920" cy="240665"/>
                <wp:effectExtent l="0" t="19050" r="36830" b="6985"/>
                <wp:wrapNone/>
                <wp:docPr id="1324877055"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039AFD2B" w14:textId="77777777" w:rsidR="004A7761" w:rsidRDefault="004A7761" w:rsidP="007941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3F57" id="_x0000_s1033" type="#_x0000_t66" style="position:absolute;left:0;text-align:left;margin-left:152.4pt;margin-top:84.5pt;width:19.6pt;height:18.95pt;rotation:-2274283fd;z-index:25151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" adj="10442" fillcolor="red" strokecolor="window" strokeweight="1.5pt">
                <v:textbox>
                  <w:txbxContent>
                    <w:p w14:paraId="039AFD2B" w14:textId="77777777" w:rsidR="004A7761" w:rsidRDefault="004A7761" w:rsidP="007941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723264" behindDoc="0" locked="0" layoutInCell="1" allowOverlap="1" wp14:anchorId="43998C5C" wp14:editId="1E9A649B">
                <wp:simplePos x="0" y="0"/>
                <wp:positionH relativeFrom="margin">
                  <wp:posOffset>1985645</wp:posOffset>
                </wp:positionH>
                <wp:positionV relativeFrom="paragraph">
                  <wp:posOffset>695325</wp:posOffset>
                </wp:positionV>
                <wp:extent cx="248920" cy="240665"/>
                <wp:effectExtent l="0" t="19050" r="36830" b="6985"/>
                <wp:wrapNone/>
                <wp:docPr id="5903" name="左矢印 5"/>
                <wp:cNvGraphicFramePr/>
                <a:graphic xmlns:a="http://schemas.openxmlformats.org/drawingml/2006/main">
                  <a:graphicData uri="http://schemas.microsoft.com/office/word/2010/wordprocessingShape">
                    <wps:wsp>
                      <wps:cNvSpPr/>
                      <wps:spPr>
                        <a:xfrm rot="19517832">
                          <a:off x="0" y="0"/>
                          <a:ext cx="248920" cy="240665"/>
                        </a:xfrm>
                        <a:prstGeom prst="leftArrow">
                          <a:avLst/>
                        </a:prstGeom>
                        <a:solidFill>
                          <a:srgbClr val="FF0000"/>
                        </a:solidFill>
                        <a:ln w="19050" cap="flat" cmpd="sng" algn="ctr">
                          <a:solidFill>
                            <a:sysClr val="window" lastClr="FFFFFF"/>
                          </a:solidFill>
                          <a:prstDash val="solid"/>
                          <a:miter lim="800000"/>
                        </a:ln>
                        <a:effectLst/>
                      </wps:spPr>
                      <wps:txbx>
                        <w:txbxContent>
                          <w:p w14:paraId="58574DA9"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98C5C" id="_x0000_s1034" type="#_x0000_t66" style="position:absolute;left:0;text-align:left;margin-left:156.35pt;margin-top:54.75pt;width:19.6pt;height:18.95pt;rotation:-2274283fd;z-index:25172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" adj="10442" fillcolor="red" strokecolor="window" strokeweight="1.5pt">
                <v:textbox>
                  <w:txbxContent>
                    <w:p w14:paraId="58574DA9"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724288" behindDoc="0" locked="0" layoutInCell="1" allowOverlap="1" wp14:anchorId="7771069D" wp14:editId="6CAF5D47">
                <wp:simplePos x="0" y="0"/>
                <wp:positionH relativeFrom="margin">
                  <wp:posOffset>2587625</wp:posOffset>
                </wp:positionH>
                <wp:positionV relativeFrom="paragraph">
                  <wp:posOffset>2814955</wp:posOffset>
                </wp:positionV>
                <wp:extent cx="249480" cy="241200"/>
                <wp:effectExtent l="0" t="19050" r="36830" b="6985"/>
                <wp:wrapNone/>
                <wp:docPr id="590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F7E3BB"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1069D" id="_x0000_s1035" type="#_x0000_t66" style="position:absolute;left:0;text-align:left;margin-left:203.75pt;margin-top:221.65pt;width:19.65pt;height:19pt;rotation:-2274283fd;z-index:2517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" adj="10442" fillcolor="red" strokecolor="window" strokeweight="1.5pt">
                <v:textbox>
                  <w:txbxContent>
                    <w:p w14:paraId="39F7E3BB"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Pr>
          <w:noProof/>
        </w:rPr>
        <w:drawing>
          <wp:inline distT="0" distB="0" distL="0" distR="0" wp14:anchorId="3A4F9BA3" wp14:editId="6AA159C9">
            <wp:extent cx="3419999" cy="3038071"/>
            <wp:effectExtent l="19050" t="19050" r="28575" b="10160"/>
            <wp:docPr id="1324877029" name="図 132487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orieKunii\AppData\Local\Microsoft\Windows\INetCache\Content.Word\CM2-001.bmp"/>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19999" cy="3038071"/>
                    </a:xfrm>
                    <a:prstGeom prst="rect">
                      <a:avLst/>
                    </a:prstGeom>
                    <a:noFill/>
                    <a:ln>
                      <a:solidFill>
                        <a:schemeClr val="tx1"/>
                      </a:solidFill>
                    </a:ln>
                  </pic:spPr>
                </pic:pic>
              </a:graphicData>
            </a:graphic>
          </wp:inline>
        </w:drawing>
      </w:r>
    </w:p>
    <w:p w14:paraId="75E84696" w14:textId="628F722D" w:rsidR="0062791F" w:rsidRDefault="0062791F" w:rsidP="00144F39">
      <w:pPr>
        <w:pStyle w:val="C"/>
      </w:pPr>
    </w:p>
    <w:p w14:paraId="6AE8D789" w14:textId="77777777" w:rsidR="0023756E" w:rsidRDefault="0023756E">
      <w:pPr>
        <w:widowControl/>
        <w:jc w:val="left"/>
        <w:rPr>
          <w:noProof/>
        </w:rPr>
      </w:pPr>
      <w:r>
        <w:br w:type="page"/>
      </w:r>
    </w:p>
    <w:p w14:paraId="6E86CC4B" w14:textId="32602612" w:rsidR="0062791F" w:rsidRDefault="0062791F" w:rsidP="000E565C">
      <w:pPr>
        <w:pStyle w:val="a"/>
      </w:pPr>
      <w:r>
        <w:rPr>
          <w:rFonts w:hint="eastAsia"/>
        </w:rPr>
        <w:lastRenderedPageBreak/>
        <w:t>[</w:t>
      </w:r>
      <w:r w:rsidR="00B00BB2">
        <w:rPr>
          <w:rFonts w:hint="eastAsia"/>
        </w:rPr>
        <w:t>クライアント設定のインポート</w:t>
      </w:r>
      <w:r>
        <w:rPr>
          <w:rFonts w:hint="eastAsia"/>
        </w:rPr>
        <w:t>]</w:t>
      </w:r>
      <w:r>
        <w:t xml:space="preserve"> </w:t>
      </w:r>
      <w:r>
        <w:rPr>
          <w:rFonts w:hint="eastAsia"/>
        </w:rPr>
        <w:t>画面で、</w:t>
      </w:r>
      <w:r w:rsidR="0060475C">
        <w:rPr>
          <w:rFonts w:hint="eastAsia"/>
        </w:rPr>
        <w:t>[次へ] をクリックします。</w:t>
      </w:r>
    </w:p>
    <w:p w14:paraId="44585451" w14:textId="299E471C" w:rsidR="0062791F" w:rsidRDefault="00205527" w:rsidP="00144F39">
      <w:pPr>
        <w:pStyle w:val="C"/>
      </w:pPr>
      <w:r>
        <w:rPr>
          <w:noProof/>
        </w:rPr>
        <w:drawing>
          <wp:inline distT="0" distB="0" distL="0" distR="0" wp14:anchorId="2CC5E6F4" wp14:editId="140CAAE6">
            <wp:extent cx="3419999" cy="3038071"/>
            <wp:effectExtent l="19050" t="19050" r="28575" b="10160"/>
            <wp:docPr id="1324877030" name="図 132487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orieKunii\AppData\Local\Microsoft\Windows\INetCache\Content.Word\CM2-002.bmp"/>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419999" cy="3038071"/>
                    </a:xfrm>
                    <a:prstGeom prst="rect">
                      <a:avLst/>
                    </a:prstGeom>
                    <a:noFill/>
                    <a:ln>
                      <a:solidFill>
                        <a:schemeClr val="tx1"/>
                      </a:solidFill>
                    </a:ln>
                  </pic:spPr>
                </pic:pic>
              </a:graphicData>
            </a:graphic>
          </wp:inline>
        </w:drawing>
      </w:r>
      <w:r w:rsidR="008317E6" w:rsidRPr="00A340E0">
        <w:rPr>
          <w:rFonts w:ascii="Segoe UI" w:eastAsia="ＭＳ 明朝" w:hAnsi="Segoe UI" w:cs="Times New Roman" w:hint="eastAsia"/>
          <w:noProof/>
        </w:rPr>
        <mc:AlternateContent>
          <mc:Choice Requires="wps">
            <w:drawing>
              <wp:anchor distT="0" distB="0" distL="114300" distR="114300" simplePos="0" relativeHeight="251726336" behindDoc="0" locked="0" layoutInCell="1" allowOverlap="1" wp14:anchorId="570B054D" wp14:editId="45C61787">
                <wp:simplePos x="0" y="0"/>
                <wp:positionH relativeFrom="margin">
                  <wp:posOffset>2697982</wp:posOffset>
                </wp:positionH>
                <wp:positionV relativeFrom="paragraph">
                  <wp:posOffset>2771664</wp:posOffset>
                </wp:positionV>
                <wp:extent cx="249480" cy="241200"/>
                <wp:effectExtent l="0" t="19050" r="36830" b="6985"/>
                <wp:wrapNone/>
                <wp:docPr id="59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30FFBCB"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B054D" id="_x0000_s1036" type="#_x0000_t66" style="position:absolute;left:0;text-align:left;margin-left:212.45pt;margin-top:218.25pt;width:19.65pt;height:19pt;rotation:-2274283fd;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" adj="10442" fillcolor="red" strokecolor="window" strokeweight="1.5pt">
                <v:textbox>
                  <w:txbxContent>
                    <w:p w14:paraId="530FFBCB"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p>
    <w:p w14:paraId="273B721D" w14:textId="77777777" w:rsidR="008225B8" w:rsidRDefault="008225B8" w:rsidP="0062791F"/>
    <w:p w14:paraId="2E95946F" w14:textId="77777777" w:rsidR="00B00BB2" w:rsidRDefault="00B00BB2" w:rsidP="003F6788">
      <w:pPr>
        <w:pStyle w:val="a"/>
      </w:pPr>
      <w:r>
        <w:rPr>
          <w:rFonts w:hint="eastAsia"/>
        </w:rPr>
        <w:t>[クライアント製品] 画面で、[次へ] をクリックします。</w:t>
      </w:r>
    </w:p>
    <w:p w14:paraId="3B6C2E42" w14:textId="77777777" w:rsidR="00B00BB2" w:rsidRDefault="007941DE" w:rsidP="000E565C">
      <w:pPr>
        <w:pStyle w:val="C"/>
      </w:pPr>
      <w:r w:rsidRPr="000E565C">
        <w:rPr>
          <w:rFonts w:ascii="Segoe UI" w:eastAsia="ＭＳ 明朝" w:hAnsi="Segoe UI" w:cs="Times New Roman"/>
          <w:noProof/>
        </w:rPr>
        <mc:AlternateContent>
          <mc:Choice Requires="wps">
            <w:drawing>
              <wp:anchor distT="0" distB="0" distL="114300" distR="114300" simplePos="0" relativeHeight="251520512" behindDoc="0" locked="0" layoutInCell="1" allowOverlap="1" wp14:anchorId="209077E5" wp14:editId="72F36B2B">
                <wp:simplePos x="0" y="0"/>
                <wp:positionH relativeFrom="margin">
                  <wp:posOffset>2781935</wp:posOffset>
                </wp:positionH>
                <wp:positionV relativeFrom="paragraph">
                  <wp:posOffset>2771775</wp:posOffset>
                </wp:positionV>
                <wp:extent cx="249480" cy="241200"/>
                <wp:effectExtent l="0" t="19050" r="36830" b="6985"/>
                <wp:wrapNone/>
                <wp:docPr id="51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CA6BF5" w14:textId="77777777" w:rsidR="004A7761" w:rsidRDefault="004A7761" w:rsidP="007941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077E5" id="_x0000_s1037" type="#_x0000_t66" style="position:absolute;left:0;text-align:left;margin-left:219.05pt;margin-top:218.25pt;width:19.65pt;height:19pt;rotation:-2274283fd;z-index:25152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" adj="10442" fillcolor="red" strokecolor="window" strokeweight="1.5pt">
                <v:textbox>
                  <w:txbxContent>
                    <w:p w14:paraId="57CA6BF5" w14:textId="77777777" w:rsidR="004A7761" w:rsidRDefault="004A7761" w:rsidP="007941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sidRPr="000E565C">
        <w:rPr>
          <w:noProof/>
        </w:rPr>
        <w:drawing>
          <wp:inline distT="0" distB="0" distL="0" distR="0" wp14:anchorId="36A121E0" wp14:editId="2CD72C08">
            <wp:extent cx="3419999" cy="3038071"/>
            <wp:effectExtent l="19050" t="19050" r="28575" b="10160"/>
            <wp:docPr id="1324877031" name="図 132487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orieKunii\AppData\Local\Microsoft\Windows\INetCache\Content.Word\CM2-003.bmp"/>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419999" cy="3038071"/>
                    </a:xfrm>
                    <a:prstGeom prst="rect">
                      <a:avLst/>
                    </a:prstGeom>
                    <a:noFill/>
                    <a:ln>
                      <a:solidFill>
                        <a:schemeClr val="tx1"/>
                      </a:solidFill>
                    </a:ln>
                  </pic:spPr>
                </pic:pic>
              </a:graphicData>
            </a:graphic>
          </wp:inline>
        </w:drawing>
      </w:r>
    </w:p>
    <w:p w14:paraId="0B9C85CD" w14:textId="77777777" w:rsidR="00BD241D" w:rsidRPr="00AD0D43" w:rsidRDefault="00BD241D" w:rsidP="000E565C"/>
    <w:p w14:paraId="0EC5BD40" w14:textId="77777777" w:rsidR="00795538" w:rsidRDefault="00795538">
      <w:pPr>
        <w:widowControl/>
        <w:jc w:val="left"/>
        <w:rPr>
          <w:noProof/>
        </w:rPr>
      </w:pPr>
      <w:r>
        <w:br w:type="page"/>
      </w:r>
    </w:p>
    <w:p w14:paraId="52FA076E" w14:textId="77777777" w:rsidR="00B00BB2" w:rsidRDefault="00B00BB2" w:rsidP="00B00BB2">
      <w:pPr>
        <w:pStyle w:val="a"/>
        <w:numPr>
          <w:ilvl w:val="0"/>
          <w:numId w:val="38"/>
        </w:numPr>
      </w:pPr>
      <w:r>
        <w:rPr>
          <w:rFonts w:hint="eastAsia"/>
        </w:rPr>
        <w:lastRenderedPageBreak/>
        <w:t>[クライアント設定] 画面で、[チャネル] 欄から [Deffered] を選択し、[マイクロソフト ソフトウェア ライセンス条項に同意] にチェックをつけます。</w:t>
      </w:r>
    </w:p>
    <w:p w14:paraId="5CFBF63A" w14:textId="68B97490" w:rsidR="00B00BB2" w:rsidRDefault="00BD241D" w:rsidP="000E565C">
      <w:pPr>
        <w:pStyle w:val="C"/>
      </w:pPr>
      <w:r w:rsidRPr="000E565C">
        <w:rPr>
          <w:rFonts w:ascii="Segoe UI" w:eastAsia="ＭＳ 明朝" w:hAnsi="Segoe UI" w:cs="Times New Roman"/>
          <w:noProof/>
        </w:rPr>
        <mc:AlternateContent>
          <mc:Choice Requires="wps">
            <w:drawing>
              <wp:anchor distT="0" distB="0" distL="114300" distR="114300" simplePos="0" relativeHeight="251522560" behindDoc="0" locked="0" layoutInCell="1" allowOverlap="1" wp14:anchorId="73C739AD" wp14:editId="62574063">
                <wp:simplePos x="0" y="0"/>
                <wp:positionH relativeFrom="margin">
                  <wp:posOffset>1675130</wp:posOffset>
                </wp:positionH>
                <wp:positionV relativeFrom="paragraph">
                  <wp:posOffset>835025</wp:posOffset>
                </wp:positionV>
                <wp:extent cx="249480" cy="241200"/>
                <wp:effectExtent l="0" t="19050" r="36830" b="6985"/>
                <wp:wrapNone/>
                <wp:docPr id="132487706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2F16199" w14:textId="77777777" w:rsidR="004A7761" w:rsidRDefault="004A7761" w:rsidP="00B4531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739AD" id="_x0000_s1038" type="#_x0000_t66" style="position:absolute;left:0;text-align:left;margin-left:131.9pt;margin-top:65.75pt;width:19.65pt;height:19pt;rotation:-2274283fd;z-index:25152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QqAIAADA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" adj="10442" fillcolor="red" strokecolor="window" strokeweight="1.5pt">
                <v:textbox>
                  <w:txbxContent>
                    <w:p w14:paraId="02F16199" w14:textId="77777777" w:rsidR="004A7761" w:rsidRDefault="004A7761" w:rsidP="00B4531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B45316" w:rsidRPr="000E565C">
        <w:rPr>
          <w:rFonts w:ascii="Segoe UI" w:eastAsia="ＭＳ 明朝" w:hAnsi="Segoe UI" w:cs="Times New Roman"/>
          <w:noProof/>
        </w:rPr>
        <mc:AlternateContent>
          <mc:Choice Requires="wps">
            <w:drawing>
              <wp:anchor distT="0" distB="0" distL="114300" distR="114300" simplePos="0" relativeHeight="251521536" behindDoc="0" locked="0" layoutInCell="1" allowOverlap="1" wp14:anchorId="5E307078" wp14:editId="6B43F0C7">
                <wp:simplePos x="0" y="0"/>
                <wp:positionH relativeFrom="margin">
                  <wp:posOffset>1818032</wp:posOffset>
                </wp:positionH>
                <wp:positionV relativeFrom="paragraph">
                  <wp:posOffset>2045336</wp:posOffset>
                </wp:positionV>
                <wp:extent cx="249480" cy="241200"/>
                <wp:effectExtent l="0" t="19050" r="36830" b="6985"/>
                <wp:wrapNone/>
                <wp:docPr id="51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C24F71" w14:textId="77777777" w:rsidR="004A7761" w:rsidRDefault="004A7761" w:rsidP="00B4531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07078" id="_x0000_s1039" type="#_x0000_t66" style="position:absolute;left:0;text-align:left;margin-left:143.15pt;margin-top:161.05pt;width:19.65pt;height:19pt;rotation:-2274283fd;z-index:25152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1NUpAIAACo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" adj="10442" fillcolor="red" strokecolor="window" strokeweight="1.5pt">
                <v:textbox>
                  <w:txbxContent>
                    <w:p w14:paraId="0EC24F71" w14:textId="77777777" w:rsidR="004A7761" w:rsidRDefault="004A7761" w:rsidP="00B4531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sidRPr="000E565C">
        <w:rPr>
          <w:noProof/>
        </w:rPr>
        <w:drawing>
          <wp:inline distT="0" distB="0" distL="0" distR="0" wp14:anchorId="02E1C457" wp14:editId="680F481C">
            <wp:extent cx="3419999" cy="3038071"/>
            <wp:effectExtent l="19050" t="19050" r="28575" b="10160"/>
            <wp:docPr id="1324877041" name="図 132487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orieKunii\AppData\Local\Microsoft\Windows\INetCache\Content.Word\CM2-004.bmp"/>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419999" cy="3038071"/>
                    </a:xfrm>
                    <a:prstGeom prst="rect">
                      <a:avLst/>
                    </a:prstGeom>
                    <a:noFill/>
                    <a:ln>
                      <a:solidFill>
                        <a:schemeClr val="tx1"/>
                      </a:solidFill>
                    </a:ln>
                  </pic:spPr>
                </pic:pic>
              </a:graphicData>
            </a:graphic>
          </wp:inline>
        </w:drawing>
      </w:r>
    </w:p>
    <w:p w14:paraId="3603C845" w14:textId="77777777" w:rsidR="00C0266B" w:rsidRDefault="00C0266B" w:rsidP="00C0266B">
      <w:pPr>
        <w:widowControl/>
        <w:jc w:val="left"/>
        <w:rPr>
          <w:kern w:val="0"/>
        </w:rPr>
      </w:pPr>
      <w:r>
        <w:rPr>
          <w:rFonts w:hint="eastAsia"/>
          <w:kern w:val="0"/>
        </w:rPr>
        <w:t>NOTE:</w:t>
      </w:r>
    </w:p>
    <w:p w14:paraId="4A26D250" w14:textId="1B55D824" w:rsidR="00C0266B" w:rsidRDefault="00C0266B" w:rsidP="00C0266B">
      <w:pPr>
        <w:widowControl/>
        <w:jc w:val="left"/>
        <w:rPr>
          <w:kern w:val="0"/>
        </w:rPr>
      </w:pPr>
      <w:r>
        <w:rPr>
          <w:rFonts w:hint="eastAsia"/>
          <w:kern w:val="0"/>
        </w:rPr>
        <w:t>[</w:t>
      </w:r>
      <w:r>
        <w:rPr>
          <w:rFonts w:hint="eastAsia"/>
        </w:rPr>
        <w:t>チャネル</w:t>
      </w:r>
      <w:r>
        <w:rPr>
          <w:rFonts w:hint="eastAsia"/>
          <w:kern w:val="0"/>
        </w:rPr>
        <w:t>] 欄から [Deferred] を選択すると、</w:t>
      </w:r>
      <w:commentRangeStart w:id="697"/>
      <w:del w:id="698" w:author="KUNII Suguru" w:date="2017-10-27T15:30:00Z">
        <w:r w:rsidR="0096640C" w:rsidDel="0096640C">
          <w:rPr>
            <w:rFonts w:hint="eastAsia"/>
            <w:kern w:val="0"/>
          </w:rPr>
          <w:delText>月次</w:delText>
        </w:r>
      </w:del>
      <w:ins w:id="699" w:author="KUNII Suguru" w:date="2017-10-27T15:30:00Z">
        <w:r w:rsidR="0096640C">
          <w:rPr>
            <w:rFonts w:hint="eastAsia"/>
            <w:kern w:val="0"/>
          </w:rPr>
          <w:t>半期</w:t>
        </w:r>
      </w:ins>
      <w:r w:rsidR="0096640C">
        <w:rPr>
          <w:rFonts w:hint="eastAsia"/>
          <w:kern w:val="0"/>
        </w:rPr>
        <w:t>チャネル</w:t>
      </w:r>
      <w:commentRangeEnd w:id="697"/>
      <w:r w:rsidR="00B95297">
        <w:rPr>
          <w:rStyle w:val="af8"/>
        </w:rPr>
        <w:commentReference w:id="697"/>
      </w:r>
      <w:r>
        <w:rPr>
          <w:rFonts w:hint="eastAsia"/>
          <w:kern w:val="0"/>
        </w:rPr>
        <w:t>として更新プログラム チャネルが定義されます。</w:t>
      </w:r>
    </w:p>
    <w:p w14:paraId="4E5F1955" w14:textId="77777777" w:rsidR="00B00BB2" w:rsidRPr="008F1EE7" w:rsidRDefault="00B00BB2" w:rsidP="00A917A6"/>
    <w:p w14:paraId="315BBCA7" w14:textId="77777777" w:rsidR="00B00BB2" w:rsidRDefault="00B00BB2" w:rsidP="00B00BB2">
      <w:pPr>
        <w:pStyle w:val="a"/>
        <w:numPr>
          <w:ilvl w:val="0"/>
          <w:numId w:val="38"/>
        </w:numPr>
      </w:pPr>
      <w:r>
        <w:rPr>
          <w:rFonts w:hint="eastAsia"/>
        </w:rPr>
        <w:t>[ライセンス条項] 画面で、[OK] をクリックします。</w:t>
      </w:r>
    </w:p>
    <w:p w14:paraId="2761264A" w14:textId="77777777" w:rsidR="00B00BB2" w:rsidRPr="00417BDE" w:rsidRDefault="00BD241D" w:rsidP="00B00BB2">
      <w:pPr>
        <w:pStyle w:val="C"/>
      </w:pPr>
      <w:r w:rsidRPr="00A917A6">
        <w:rPr>
          <w:rFonts w:ascii="Segoe UI" w:eastAsia="ＭＳ 明朝" w:hAnsi="Segoe UI" w:cs="Times New Roman"/>
          <w:noProof/>
        </w:rPr>
        <mc:AlternateContent>
          <mc:Choice Requires="wps">
            <w:drawing>
              <wp:anchor distT="0" distB="0" distL="114300" distR="114300" simplePos="0" relativeHeight="251543040" behindDoc="0" locked="0" layoutInCell="1" allowOverlap="1" wp14:anchorId="3BC3F444" wp14:editId="647EF91B">
                <wp:simplePos x="0" y="0"/>
                <wp:positionH relativeFrom="margin">
                  <wp:posOffset>3343262</wp:posOffset>
                </wp:positionH>
                <wp:positionV relativeFrom="paragraph">
                  <wp:posOffset>1847216</wp:posOffset>
                </wp:positionV>
                <wp:extent cx="249480" cy="241200"/>
                <wp:effectExtent l="0" t="19050" r="36830" b="6985"/>
                <wp:wrapNone/>
                <wp:docPr id="13248770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B40A94F" w14:textId="77777777" w:rsidR="004A7761" w:rsidRDefault="004A7761" w:rsidP="00BD241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3F444" id="_x0000_s1040" type="#_x0000_t66" style="position:absolute;left:0;text-align:left;margin-left:263.25pt;margin-top:145.45pt;width:19.65pt;height:19pt;rotation:-2274283fd;z-index:25154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jYLqAIAADA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" adj="10442" fillcolor="red" strokecolor="window" strokeweight="1.5pt">
                <v:textbox>
                  <w:txbxContent>
                    <w:p w14:paraId="3B40A94F" w14:textId="77777777" w:rsidR="004A7761" w:rsidRDefault="004A7761" w:rsidP="00BD241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Pr>
          <w:noProof/>
        </w:rPr>
        <w:drawing>
          <wp:inline distT="0" distB="0" distL="0" distR="0" wp14:anchorId="36299E12" wp14:editId="183C6B21">
            <wp:extent cx="3420000" cy="2209192"/>
            <wp:effectExtent l="19050" t="19050" r="28575" b="19685"/>
            <wp:docPr id="1324877042" name="図 132487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orieKunii\AppData\Local\Microsoft\Windows\INetCache\Content.Word\CM2-005.bmp"/>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420000" cy="2209192"/>
                    </a:xfrm>
                    <a:prstGeom prst="rect">
                      <a:avLst/>
                    </a:prstGeom>
                    <a:noFill/>
                    <a:ln>
                      <a:solidFill>
                        <a:schemeClr val="tx1"/>
                      </a:solidFill>
                    </a:ln>
                  </pic:spPr>
                </pic:pic>
              </a:graphicData>
            </a:graphic>
          </wp:inline>
        </w:drawing>
      </w:r>
    </w:p>
    <w:p w14:paraId="3AAC1F48" w14:textId="77777777" w:rsidR="00B00BB2" w:rsidRPr="00AD0D43" w:rsidRDefault="00B00BB2" w:rsidP="00A917A6"/>
    <w:p w14:paraId="7838CFFD" w14:textId="77777777" w:rsidR="00795538" w:rsidRDefault="00795538">
      <w:pPr>
        <w:widowControl/>
        <w:jc w:val="left"/>
        <w:rPr>
          <w:noProof/>
        </w:rPr>
      </w:pPr>
      <w:r>
        <w:br w:type="page"/>
      </w:r>
    </w:p>
    <w:p w14:paraId="36901E03" w14:textId="5C62267F" w:rsidR="00B00BB2" w:rsidRDefault="00B00BB2" w:rsidP="00A917A6">
      <w:pPr>
        <w:pStyle w:val="a"/>
        <w:numPr>
          <w:ilvl w:val="0"/>
          <w:numId w:val="38"/>
        </w:numPr>
      </w:pPr>
      <w:r>
        <w:rPr>
          <w:rFonts w:hint="eastAsia"/>
        </w:rPr>
        <w:lastRenderedPageBreak/>
        <w:t>[クライアント設定] 画面で、[自動アクティブ</w:t>
      </w:r>
      <w:del w:id="700" w:author="Akira Sugiyama [2]" w:date="2017-10-21T02:09:00Z">
        <w:r w:rsidDel="00BF540A">
          <w:rPr>
            <w:rFonts w:hint="eastAsia"/>
          </w:rPr>
          <w:delText>化</w:delText>
        </w:r>
      </w:del>
      <w:r>
        <w:rPr>
          <w:rFonts w:hint="eastAsia"/>
        </w:rPr>
        <w:t>] にチェックをつけ、[次へ] をクリックします。</w:t>
      </w:r>
    </w:p>
    <w:p w14:paraId="51DC31BB" w14:textId="7FFD35B9" w:rsidR="00B00BB2" w:rsidRDefault="00BD241D" w:rsidP="00A917A6">
      <w:pPr>
        <w:pStyle w:val="C"/>
      </w:pPr>
      <w:r w:rsidRPr="00A917A6">
        <w:rPr>
          <w:rFonts w:ascii="Segoe UI" w:eastAsia="ＭＳ 明朝" w:hAnsi="Segoe UI" w:cs="Times New Roman"/>
          <w:noProof/>
        </w:rPr>
        <mc:AlternateContent>
          <mc:Choice Requires="wps">
            <w:drawing>
              <wp:anchor distT="0" distB="0" distL="114300" distR="114300" simplePos="0" relativeHeight="251545088" behindDoc="0" locked="0" layoutInCell="1" allowOverlap="1" wp14:anchorId="6B859760" wp14:editId="43767181">
                <wp:simplePos x="0" y="0"/>
                <wp:positionH relativeFrom="margin">
                  <wp:posOffset>2693035</wp:posOffset>
                </wp:positionH>
                <wp:positionV relativeFrom="paragraph">
                  <wp:posOffset>2827733</wp:posOffset>
                </wp:positionV>
                <wp:extent cx="249480" cy="241200"/>
                <wp:effectExtent l="0" t="19050" r="36830" b="6985"/>
                <wp:wrapNone/>
                <wp:docPr id="13248770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A92701" w14:textId="77777777" w:rsidR="004A7761" w:rsidRDefault="004A7761" w:rsidP="00BD241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59760" id="_x0000_s1041" type="#_x0000_t66" style="position:absolute;left:0;text-align:left;margin-left:212.05pt;margin-top:222.65pt;width:19.65pt;height:19pt;rotation:-2274283fd;z-index:25154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" adj="10442" fillcolor="red" strokecolor="window" strokeweight="1.5pt">
                <v:textbox>
                  <w:txbxContent>
                    <w:p w14:paraId="64A92701" w14:textId="77777777" w:rsidR="004A7761" w:rsidRDefault="004A7761" w:rsidP="00BD241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917A6">
        <w:rPr>
          <w:rFonts w:ascii="Segoe UI" w:eastAsia="ＭＳ 明朝" w:hAnsi="Segoe UI" w:cs="Times New Roman"/>
          <w:noProof/>
        </w:rPr>
        <mc:AlternateContent>
          <mc:Choice Requires="wps">
            <w:drawing>
              <wp:anchor distT="0" distB="0" distL="114300" distR="114300" simplePos="0" relativeHeight="251544064" behindDoc="0" locked="0" layoutInCell="1" allowOverlap="1" wp14:anchorId="59C2F841" wp14:editId="6E699B43">
                <wp:simplePos x="0" y="0"/>
                <wp:positionH relativeFrom="margin">
                  <wp:posOffset>1856105</wp:posOffset>
                </wp:positionH>
                <wp:positionV relativeFrom="paragraph">
                  <wp:posOffset>2251710</wp:posOffset>
                </wp:positionV>
                <wp:extent cx="249480" cy="241200"/>
                <wp:effectExtent l="0" t="19050" r="36830" b="6985"/>
                <wp:wrapNone/>
                <wp:docPr id="13248770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00F5F05" w14:textId="77777777" w:rsidR="004A7761" w:rsidRDefault="004A7761" w:rsidP="00BD241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2F841" id="_x0000_s1042" type="#_x0000_t66" style="position:absolute;left:0;text-align:left;margin-left:146.15pt;margin-top:177.3pt;width:19.65pt;height:19pt;rotation:-2274283fd;z-index:25154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HrbqQIAADA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" adj="10442" fillcolor="red" strokecolor="window" strokeweight="1.5pt">
                <v:textbox>
                  <w:txbxContent>
                    <w:p w14:paraId="000F5F05" w14:textId="77777777" w:rsidR="004A7761" w:rsidRDefault="004A7761" w:rsidP="00BD241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917A6">
        <w:rPr>
          <w:noProof/>
        </w:rPr>
        <w:drawing>
          <wp:inline distT="0" distB="0" distL="0" distR="0" wp14:anchorId="42E97F26" wp14:editId="6DF39B69">
            <wp:extent cx="3419999" cy="3038071"/>
            <wp:effectExtent l="19050" t="19050" r="28575" b="10160"/>
            <wp:docPr id="1324877058" name="図 132487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orieKunii\AppData\Local\Microsoft\Windows\INetCache\Content.Word\CM2-006.bmp"/>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419999" cy="3038071"/>
                    </a:xfrm>
                    <a:prstGeom prst="rect">
                      <a:avLst/>
                    </a:prstGeom>
                    <a:noFill/>
                    <a:ln>
                      <a:solidFill>
                        <a:schemeClr val="tx1"/>
                      </a:solidFill>
                    </a:ln>
                  </pic:spPr>
                </pic:pic>
              </a:graphicData>
            </a:graphic>
          </wp:inline>
        </w:drawing>
      </w:r>
    </w:p>
    <w:p w14:paraId="68BCFE28" w14:textId="77777777" w:rsidR="00B00BB2" w:rsidRDefault="00B00BB2" w:rsidP="00A917A6"/>
    <w:p w14:paraId="356F3F57" w14:textId="49C94B54" w:rsidR="0062791F" w:rsidRDefault="0062791F" w:rsidP="00A917A6">
      <w:pPr>
        <w:pStyle w:val="a"/>
        <w:numPr>
          <w:ilvl w:val="0"/>
          <w:numId w:val="38"/>
        </w:numPr>
      </w:pPr>
      <w:r>
        <w:rPr>
          <w:rFonts w:hint="eastAsia"/>
        </w:rPr>
        <w:t>[</w:t>
      </w:r>
      <w:r w:rsidR="0060475C">
        <w:rPr>
          <w:rFonts w:hint="eastAsia"/>
        </w:rPr>
        <w:t>展開</w:t>
      </w:r>
      <w:r>
        <w:rPr>
          <w:rFonts w:hint="eastAsia"/>
        </w:rPr>
        <w:t>]</w:t>
      </w:r>
      <w:r>
        <w:t xml:space="preserve"> </w:t>
      </w:r>
      <w:r>
        <w:rPr>
          <w:rFonts w:hint="eastAsia"/>
        </w:rPr>
        <w:t>画面で、</w:t>
      </w:r>
      <w:r w:rsidR="00B00BB2">
        <w:rPr>
          <w:rFonts w:hint="eastAsia"/>
        </w:rPr>
        <w:t>[はい] をクリックし、</w:t>
      </w:r>
      <w:r w:rsidR="0060475C">
        <w:rPr>
          <w:rFonts w:hint="eastAsia"/>
        </w:rPr>
        <w:t>[次へ] をクリックします。</w:t>
      </w:r>
    </w:p>
    <w:p w14:paraId="07DDC8EC" w14:textId="77777777" w:rsidR="0062791F" w:rsidRDefault="008317E6" w:rsidP="00144F39">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728384" behindDoc="0" locked="0" layoutInCell="1" allowOverlap="1" wp14:anchorId="613FA680" wp14:editId="38D324D2">
                <wp:simplePos x="0" y="0"/>
                <wp:positionH relativeFrom="margin">
                  <wp:posOffset>2697982</wp:posOffset>
                </wp:positionH>
                <wp:positionV relativeFrom="paragraph">
                  <wp:posOffset>2801808</wp:posOffset>
                </wp:positionV>
                <wp:extent cx="249480" cy="241200"/>
                <wp:effectExtent l="0" t="19050" r="36830" b="6985"/>
                <wp:wrapNone/>
                <wp:docPr id="590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5578285"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FA680" id="_x0000_s1043" type="#_x0000_t66" style="position:absolute;left:0;text-align:left;margin-left:212.45pt;margin-top:220.6pt;width:19.65pt;height:19pt;rotation:-2274283fd;z-index:25172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" adj="10442" fillcolor="red" strokecolor="window" strokeweight="1.5pt">
                <v:textbox>
                  <w:txbxContent>
                    <w:p w14:paraId="15578285"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225B8">
        <w:rPr>
          <w:noProof/>
        </w:rPr>
        <w:drawing>
          <wp:inline distT="0" distB="0" distL="0" distR="0" wp14:anchorId="4E1CE8C9" wp14:editId="126EFB2B">
            <wp:extent cx="3419422" cy="3037557"/>
            <wp:effectExtent l="19050" t="19050" r="10160" b="10795"/>
            <wp:docPr id="7030" name="図 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guruKUNII\AppData\Local\Microsoft\Windows\INetCacheContent.Word\cmo365-021.bmp"/>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3419422" cy="3037557"/>
                    </a:xfrm>
                    <a:prstGeom prst="rect">
                      <a:avLst/>
                    </a:prstGeom>
                    <a:noFill/>
                    <a:ln>
                      <a:solidFill>
                        <a:schemeClr val="tx1"/>
                      </a:solidFill>
                    </a:ln>
                  </pic:spPr>
                </pic:pic>
              </a:graphicData>
            </a:graphic>
          </wp:inline>
        </w:drawing>
      </w:r>
    </w:p>
    <w:p w14:paraId="5936F2F2" w14:textId="77777777" w:rsidR="008225B8" w:rsidRDefault="008225B8" w:rsidP="0062791F"/>
    <w:p w14:paraId="2C130475" w14:textId="77777777" w:rsidR="00795538" w:rsidRDefault="00795538">
      <w:pPr>
        <w:widowControl/>
        <w:jc w:val="left"/>
        <w:rPr>
          <w:noProof/>
        </w:rPr>
      </w:pPr>
      <w:r>
        <w:br w:type="page"/>
      </w:r>
    </w:p>
    <w:p w14:paraId="709ECE79" w14:textId="77777777" w:rsidR="00B00BB2" w:rsidRDefault="00B00BB2" w:rsidP="00B00BB2">
      <w:pPr>
        <w:pStyle w:val="a"/>
        <w:numPr>
          <w:ilvl w:val="0"/>
          <w:numId w:val="38"/>
        </w:numPr>
      </w:pPr>
      <w:r>
        <w:rPr>
          <w:rFonts w:hint="eastAsia"/>
        </w:rPr>
        <w:lastRenderedPageBreak/>
        <w:t>[全般]</w:t>
      </w:r>
      <w:r>
        <w:t xml:space="preserve"> </w:t>
      </w:r>
      <w:r>
        <w:rPr>
          <w:rFonts w:hint="eastAsia"/>
        </w:rPr>
        <w:t>画面で、[参照] をクリックします。</w:t>
      </w:r>
    </w:p>
    <w:p w14:paraId="1763ED39" w14:textId="77777777" w:rsidR="00B00BB2" w:rsidRPr="00417BDE" w:rsidRDefault="00BD241D" w:rsidP="00A917A6">
      <w:pPr>
        <w:pStyle w:val="C"/>
      </w:pPr>
      <w:r w:rsidRPr="00A917A6">
        <w:rPr>
          <w:rFonts w:ascii="Segoe UI" w:eastAsia="ＭＳ 明朝" w:hAnsi="Segoe UI" w:cs="Times New Roman"/>
          <w:noProof/>
        </w:rPr>
        <mc:AlternateContent>
          <mc:Choice Requires="wps">
            <w:drawing>
              <wp:anchor distT="0" distB="0" distL="114300" distR="114300" simplePos="0" relativeHeight="251546112" behindDoc="0" locked="0" layoutInCell="1" allowOverlap="1" wp14:anchorId="7BEECF10" wp14:editId="332E50B6">
                <wp:simplePos x="0" y="0"/>
                <wp:positionH relativeFrom="margin">
                  <wp:posOffset>3392805</wp:posOffset>
                </wp:positionH>
                <wp:positionV relativeFrom="paragraph">
                  <wp:posOffset>848996</wp:posOffset>
                </wp:positionV>
                <wp:extent cx="249480" cy="241200"/>
                <wp:effectExtent l="0" t="19050" r="36830" b="6985"/>
                <wp:wrapNone/>
                <wp:docPr id="132487706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78CC8B0"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ECF10" id="_x0000_s1044" type="#_x0000_t66" style="position:absolute;left:0;text-align:left;margin-left:267.15pt;margin-top:66.85pt;width:19.65pt;height:19pt;rotation:-2274283fd;z-index:25154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" adj="10442" fillcolor="red" strokecolor="window" strokeweight="1.5pt">
                <v:textbox>
                  <w:txbxContent>
                    <w:p w14:paraId="678CC8B0"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sidRPr="000248A3">
        <w:rPr>
          <w:noProof/>
        </w:rPr>
        <w:drawing>
          <wp:inline distT="0" distB="0" distL="0" distR="0" wp14:anchorId="20E83681" wp14:editId="19243698">
            <wp:extent cx="3420000" cy="3038071"/>
            <wp:effectExtent l="19050" t="19050" r="28575" b="10160"/>
            <wp:docPr id="1324877044" name="図 1324877044" descr="C:\Users\NorieKunii\AppData\Local\Microsoft\Windows\INetCache\Content.Word\CM2-0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orieKunii\AppData\Local\Microsoft\Windows\INetCache\Content.Word\CM2-009.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0000" cy="3038071"/>
                    </a:xfrm>
                    <a:prstGeom prst="rect">
                      <a:avLst/>
                    </a:prstGeom>
                    <a:noFill/>
                    <a:ln>
                      <a:solidFill>
                        <a:schemeClr val="tx1"/>
                      </a:solidFill>
                    </a:ln>
                  </pic:spPr>
                </pic:pic>
              </a:graphicData>
            </a:graphic>
          </wp:inline>
        </w:drawing>
      </w:r>
    </w:p>
    <w:p w14:paraId="1EFBE381" w14:textId="77777777" w:rsidR="00B00BB2" w:rsidRDefault="00B00BB2"/>
    <w:p w14:paraId="40537DFE" w14:textId="77777777" w:rsidR="00B00BB2" w:rsidRDefault="00B00BB2" w:rsidP="00B00BB2">
      <w:pPr>
        <w:pStyle w:val="a"/>
        <w:numPr>
          <w:ilvl w:val="0"/>
          <w:numId w:val="38"/>
        </w:numPr>
      </w:pPr>
      <w:r>
        <w:rPr>
          <w:rFonts w:hint="eastAsia"/>
        </w:rPr>
        <w:t>[コレクションの選択] 画面で、[デバイス コレクション] を選択し、[すべてのシステム] をクリックして、[</w:t>
      </w:r>
      <w:r>
        <w:t>OK</w:t>
      </w:r>
      <w:r>
        <w:rPr>
          <w:rFonts w:hint="eastAsia"/>
        </w:rPr>
        <w:t>]</w:t>
      </w:r>
      <w:r>
        <w:t xml:space="preserve"> </w:t>
      </w:r>
      <w:r>
        <w:rPr>
          <w:rFonts w:hint="eastAsia"/>
        </w:rPr>
        <w:t>をクリックします。</w:t>
      </w:r>
    </w:p>
    <w:p w14:paraId="5E15409B" w14:textId="77777777" w:rsidR="00B00BB2" w:rsidRDefault="00B00BB2" w:rsidP="00B00BB2">
      <w:pPr>
        <w:pStyle w:val="C"/>
      </w:pPr>
      <w:r w:rsidRPr="00A917A6">
        <w:rPr>
          <w:rFonts w:ascii="Segoe UI" w:eastAsia="ＭＳ 明朝" w:hAnsi="Segoe UI" w:cs="Times New Roman"/>
          <w:noProof/>
        </w:rPr>
        <mc:AlternateContent>
          <mc:Choice Requires="wps">
            <w:drawing>
              <wp:anchor distT="0" distB="0" distL="114300" distR="114300" simplePos="0" relativeHeight="251537920" behindDoc="0" locked="0" layoutInCell="1" allowOverlap="1" wp14:anchorId="0035BBCD" wp14:editId="4A923FC5">
                <wp:simplePos x="0" y="0"/>
                <wp:positionH relativeFrom="margin">
                  <wp:posOffset>3073100</wp:posOffset>
                </wp:positionH>
                <wp:positionV relativeFrom="paragraph">
                  <wp:posOffset>2056185</wp:posOffset>
                </wp:positionV>
                <wp:extent cx="249480" cy="241200"/>
                <wp:effectExtent l="0" t="19050" r="36830" b="6985"/>
                <wp:wrapNone/>
                <wp:docPr id="13248770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3CC213D" w14:textId="77777777" w:rsidR="004A7761" w:rsidRDefault="004A7761" w:rsidP="00B00BB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5BBCD" id="_x0000_s1045" type="#_x0000_t66" style="position:absolute;left:0;text-align:left;margin-left:242pt;margin-top:161.9pt;width:19.65pt;height:19pt;rotation:-2274283fd;z-index:25153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" adj="10442" fillcolor="red" strokecolor="window" strokeweight="1.5pt">
                <v:textbox>
                  <w:txbxContent>
                    <w:p w14:paraId="03CC213D" w14:textId="77777777" w:rsidR="004A7761" w:rsidRDefault="004A7761" w:rsidP="00B00BB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917A6">
        <w:rPr>
          <w:rFonts w:ascii="Segoe UI" w:eastAsia="ＭＳ 明朝" w:hAnsi="Segoe UI" w:cs="Times New Roman"/>
          <w:noProof/>
        </w:rPr>
        <mc:AlternateContent>
          <mc:Choice Requires="wps">
            <w:drawing>
              <wp:anchor distT="0" distB="0" distL="114300" distR="114300" simplePos="0" relativeHeight="251536896" behindDoc="0" locked="0" layoutInCell="1" allowOverlap="1" wp14:anchorId="46378C87" wp14:editId="5C16F7D9">
                <wp:simplePos x="0" y="0"/>
                <wp:positionH relativeFrom="margin">
                  <wp:posOffset>2023605</wp:posOffset>
                </wp:positionH>
                <wp:positionV relativeFrom="paragraph">
                  <wp:posOffset>529450</wp:posOffset>
                </wp:positionV>
                <wp:extent cx="249480" cy="241200"/>
                <wp:effectExtent l="0" t="19050" r="36830" b="6985"/>
                <wp:wrapNone/>
                <wp:docPr id="13248770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F13F055" w14:textId="77777777" w:rsidR="004A7761" w:rsidRDefault="004A7761" w:rsidP="00B00BB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78C87" id="_x0000_s1046" type="#_x0000_t66" style="position:absolute;left:0;text-align:left;margin-left:159.35pt;margin-top:41.7pt;width:19.65pt;height:19pt;rotation:-2274283fd;z-index:25153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" adj="10442" fillcolor="red" strokecolor="window" strokeweight="1.5pt">
                <v:textbox>
                  <w:txbxContent>
                    <w:p w14:paraId="3F13F055" w14:textId="77777777" w:rsidR="004A7761" w:rsidRDefault="004A7761" w:rsidP="00B00BB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917A6">
        <w:rPr>
          <w:rFonts w:ascii="Segoe UI" w:eastAsia="ＭＳ 明朝" w:hAnsi="Segoe UI" w:cs="Times New Roman"/>
          <w:noProof/>
        </w:rPr>
        <mc:AlternateContent>
          <mc:Choice Requires="wps">
            <w:drawing>
              <wp:anchor distT="0" distB="0" distL="114300" distR="114300" simplePos="0" relativeHeight="251535872" behindDoc="0" locked="0" layoutInCell="1" allowOverlap="1" wp14:anchorId="782F33BE" wp14:editId="45E10027">
                <wp:simplePos x="0" y="0"/>
                <wp:positionH relativeFrom="margin">
                  <wp:posOffset>748602</wp:posOffset>
                </wp:positionH>
                <wp:positionV relativeFrom="paragraph">
                  <wp:posOffset>138206</wp:posOffset>
                </wp:positionV>
                <wp:extent cx="249480" cy="241200"/>
                <wp:effectExtent l="0" t="19050" r="36830" b="6985"/>
                <wp:wrapNone/>
                <wp:docPr id="13248770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1F758DF" w14:textId="77777777" w:rsidR="004A7761" w:rsidRDefault="004A7761" w:rsidP="00B00BB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F33BE" id="_x0000_s1047" type="#_x0000_t66" style="position:absolute;left:0;text-align:left;margin-left:58.95pt;margin-top:10.9pt;width:19.65pt;height:19pt;rotation:-2274283fd;z-index:25153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" adj="10442" fillcolor="red" strokecolor="window" strokeweight="1.5pt">
                <v:textbox>
                  <w:txbxContent>
                    <w:p w14:paraId="01F758DF" w14:textId="77777777" w:rsidR="004A7761" w:rsidRDefault="004A7761" w:rsidP="00B00BB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3CFA305" wp14:editId="31011B87">
            <wp:extent cx="3420000" cy="2310680"/>
            <wp:effectExtent l="19050" t="19050" r="9525" b="13970"/>
            <wp:docPr id="1324877035" name="図 1324877035" descr="C:\Users\SuguruKUNII\AppData\Local\Microsoft\Windows\INetCacheContent.Word\cmo365-0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uguruKUNII\AppData\Local\Microsoft\Windows\INetCacheContent.Word\cmo365-072.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0000" cy="2310680"/>
                    </a:xfrm>
                    <a:prstGeom prst="rect">
                      <a:avLst/>
                    </a:prstGeom>
                    <a:noFill/>
                    <a:ln>
                      <a:solidFill>
                        <a:schemeClr val="tx1"/>
                      </a:solidFill>
                    </a:ln>
                  </pic:spPr>
                </pic:pic>
              </a:graphicData>
            </a:graphic>
          </wp:inline>
        </w:drawing>
      </w:r>
    </w:p>
    <w:p w14:paraId="091921CE" w14:textId="77777777" w:rsidR="00B00BB2" w:rsidRPr="00417BDE" w:rsidRDefault="00B00BB2" w:rsidP="00A917A6"/>
    <w:p w14:paraId="2432978F" w14:textId="77777777" w:rsidR="00795538" w:rsidRDefault="00795538">
      <w:pPr>
        <w:widowControl/>
        <w:jc w:val="left"/>
        <w:rPr>
          <w:noProof/>
        </w:rPr>
      </w:pPr>
      <w:r>
        <w:br w:type="page"/>
      </w:r>
    </w:p>
    <w:p w14:paraId="43ED0A81" w14:textId="77777777" w:rsidR="00B00BB2" w:rsidRDefault="00B00BB2" w:rsidP="00B00BB2">
      <w:pPr>
        <w:pStyle w:val="a"/>
        <w:numPr>
          <w:ilvl w:val="0"/>
          <w:numId w:val="38"/>
        </w:numPr>
      </w:pPr>
      <w:r>
        <w:rPr>
          <w:rFonts w:hint="eastAsia"/>
        </w:rPr>
        <w:lastRenderedPageBreak/>
        <w:t>[全般]</w:t>
      </w:r>
      <w:r>
        <w:t xml:space="preserve"> </w:t>
      </w:r>
      <w:r>
        <w:rPr>
          <w:rFonts w:hint="eastAsia"/>
        </w:rPr>
        <w:t>画面で、[次へ] をクリックします。</w:t>
      </w:r>
    </w:p>
    <w:p w14:paraId="77B8BEFB" w14:textId="77777777" w:rsidR="00B00BB2" w:rsidRPr="00417BDE" w:rsidRDefault="00BD241D" w:rsidP="00A917A6">
      <w:pPr>
        <w:pStyle w:val="C"/>
      </w:pPr>
      <w:r w:rsidRPr="00A917A6">
        <w:rPr>
          <w:rFonts w:ascii="Segoe UI" w:eastAsia="ＭＳ 明朝" w:hAnsi="Segoe UI" w:cs="Times New Roman"/>
          <w:noProof/>
        </w:rPr>
        <mc:AlternateContent>
          <mc:Choice Requires="wps">
            <w:drawing>
              <wp:anchor distT="0" distB="0" distL="114300" distR="114300" simplePos="0" relativeHeight="251547136" behindDoc="0" locked="0" layoutInCell="1" allowOverlap="1" wp14:anchorId="531D08E8" wp14:editId="49508951">
                <wp:simplePos x="0" y="0"/>
                <wp:positionH relativeFrom="margin">
                  <wp:posOffset>2663191</wp:posOffset>
                </wp:positionH>
                <wp:positionV relativeFrom="paragraph">
                  <wp:posOffset>2804160</wp:posOffset>
                </wp:positionV>
                <wp:extent cx="249480" cy="241200"/>
                <wp:effectExtent l="0" t="19050" r="36830" b="6985"/>
                <wp:wrapNone/>
                <wp:docPr id="13248770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550C1B" w14:textId="77777777" w:rsidR="004A7761" w:rsidRDefault="004A7761" w:rsidP="00B00BB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D08E8" id="_x0000_s1048" type="#_x0000_t66" style="position:absolute;left:0;text-align:left;margin-left:209.7pt;margin-top:220.8pt;width:19.65pt;height:19pt;rotation:-2274283fd;z-index:25154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" adj="10442" fillcolor="red" strokecolor="window" strokeweight="1.5pt">
                <v:textbox>
                  <w:txbxContent>
                    <w:p w14:paraId="6F550C1B" w14:textId="77777777" w:rsidR="004A7761" w:rsidRDefault="004A7761" w:rsidP="00B00BB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sidRPr="003F6788">
        <w:rPr>
          <w:noProof/>
        </w:rPr>
        <w:drawing>
          <wp:inline distT="0" distB="0" distL="0" distR="0" wp14:anchorId="5AB7350C" wp14:editId="3AA01700">
            <wp:extent cx="3420000" cy="3038071"/>
            <wp:effectExtent l="19050" t="19050" r="28575" b="10160"/>
            <wp:docPr id="1324877045" name="図 1324877045" descr="C:\Users\NorieKunii\AppData\Local\Microsoft\Windows\INetCache\Content.Word\CM2-0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orieKunii\AppData\Local\Microsoft\Windows\INetCache\Content.Word\CM2-010.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0000" cy="3038071"/>
                    </a:xfrm>
                    <a:prstGeom prst="rect">
                      <a:avLst/>
                    </a:prstGeom>
                    <a:noFill/>
                    <a:ln>
                      <a:solidFill>
                        <a:schemeClr val="tx1"/>
                      </a:solidFill>
                    </a:ln>
                  </pic:spPr>
                </pic:pic>
              </a:graphicData>
            </a:graphic>
          </wp:inline>
        </w:drawing>
      </w:r>
    </w:p>
    <w:p w14:paraId="2CBE4EFD" w14:textId="77777777" w:rsidR="00B00BB2" w:rsidRDefault="00B00BB2" w:rsidP="00A917A6"/>
    <w:p w14:paraId="1BE8F809" w14:textId="77777777" w:rsidR="00B00BB2" w:rsidRDefault="00B00BB2" w:rsidP="00B00BB2">
      <w:pPr>
        <w:pStyle w:val="a"/>
        <w:numPr>
          <w:ilvl w:val="0"/>
          <w:numId w:val="38"/>
        </w:numPr>
      </w:pPr>
      <w:r>
        <w:rPr>
          <w:rFonts w:hint="eastAsia"/>
        </w:rPr>
        <w:t>[コンテンツ</w:t>
      </w:r>
      <w:del w:id="701" w:author="Akira Sugiyama [2]" w:date="2017-10-20T19:59:00Z">
        <w:r w:rsidDel="00B95297">
          <w:rPr>
            <w:rFonts w:hint="eastAsia"/>
          </w:rPr>
          <w:delText>の配布先</w:delText>
        </w:r>
      </w:del>
      <w:r>
        <w:rPr>
          <w:rFonts w:hint="eastAsia"/>
        </w:rPr>
        <w:t>]</w:t>
      </w:r>
      <w:r>
        <w:t xml:space="preserve"> </w:t>
      </w:r>
      <w:r>
        <w:rPr>
          <w:rFonts w:hint="eastAsia"/>
        </w:rPr>
        <w:t>画面で、[追加] - [配布ポイント] をクリックします。</w:t>
      </w:r>
    </w:p>
    <w:p w14:paraId="5380269E" w14:textId="77777777" w:rsidR="00B00BB2" w:rsidRPr="00417BDE" w:rsidRDefault="00BD241D" w:rsidP="00B00BB2">
      <w:pPr>
        <w:pStyle w:val="C"/>
      </w:pPr>
      <w:r w:rsidRPr="00A917A6">
        <w:rPr>
          <w:rFonts w:ascii="Segoe UI" w:eastAsia="ＭＳ 明朝" w:hAnsi="Segoe UI" w:cs="Times New Roman"/>
          <w:noProof/>
        </w:rPr>
        <mc:AlternateContent>
          <mc:Choice Requires="wps">
            <w:drawing>
              <wp:anchor distT="0" distB="0" distL="114300" distR="114300" simplePos="0" relativeHeight="251549184" behindDoc="0" locked="0" layoutInCell="1" allowOverlap="1" wp14:anchorId="0AB75DF4" wp14:editId="7FF3D34F">
                <wp:simplePos x="0" y="0"/>
                <wp:positionH relativeFrom="margin">
                  <wp:posOffset>3330561</wp:posOffset>
                </wp:positionH>
                <wp:positionV relativeFrom="paragraph">
                  <wp:posOffset>1612263</wp:posOffset>
                </wp:positionV>
                <wp:extent cx="249480" cy="241200"/>
                <wp:effectExtent l="0" t="19050" r="36830" b="6985"/>
                <wp:wrapNone/>
                <wp:docPr id="13248770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444008D"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75DF4" id="_x0000_s1049" type="#_x0000_t66" style="position:absolute;left:0;text-align:left;margin-left:262.25pt;margin-top:126.95pt;width:19.65pt;height:19pt;rotation:-2274283fd;z-index:25154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lMPqQIAADA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" adj="10442" fillcolor="red" strokecolor="window" strokeweight="1.5pt">
                <v:textbox>
                  <w:txbxContent>
                    <w:p w14:paraId="2444008D"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917A6">
        <w:rPr>
          <w:rFonts w:ascii="Segoe UI" w:eastAsia="ＭＳ 明朝" w:hAnsi="Segoe UI" w:cs="Times New Roman"/>
          <w:noProof/>
        </w:rPr>
        <mc:AlternateContent>
          <mc:Choice Requires="wps">
            <w:drawing>
              <wp:anchor distT="0" distB="0" distL="114300" distR="114300" simplePos="0" relativeHeight="251548160" behindDoc="0" locked="0" layoutInCell="1" allowOverlap="1" wp14:anchorId="4893367A" wp14:editId="36C97E43">
                <wp:simplePos x="0" y="0"/>
                <wp:positionH relativeFrom="margin">
                  <wp:posOffset>3681730</wp:posOffset>
                </wp:positionH>
                <wp:positionV relativeFrom="paragraph">
                  <wp:posOffset>1727199</wp:posOffset>
                </wp:positionV>
                <wp:extent cx="249480" cy="241200"/>
                <wp:effectExtent l="0" t="19050" r="36830" b="6985"/>
                <wp:wrapNone/>
                <wp:docPr id="132487706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6529D0E"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3367A" id="_x0000_s1050" type="#_x0000_t66" style="position:absolute;left:0;text-align:left;margin-left:289.9pt;margin-top:136pt;width:19.65pt;height:19pt;rotation:-2274283fd;z-index:25154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YprqQIAADA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" adj="10442" fillcolor="red" strokecolor="window" strokeweight="1.5pt">
                <v:textbox>
                  <w:txbxContent>
                    <w:p w14:paraId="36529D0E"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Pr>
          <w:noProof/>
        </w:rPr>
        <w:drawing>
          <wp:inline distT="0" distB="0" distL="0" distR="0" wp14:anchorId="16B1718B" wp14:editId="47C12144">
            <wp:extent cx="3744000" cy="3066056"/>
            <wp:effectExtent l="19050" t="19050" r="27940" b="20320"/>
            <wp:docPr id="1324877046" name="図 132487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orieKunii\AppData\Local\Microsoft\Windows\INetCache\Content.Word\CM2-011.bmp"/>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744000" cy="3066056"/>
                    </a:xfrm>
                    <a:prstGeom prst="rect">
                      <a:avLst/>
                    </a:prstGeom>
                    <a:noFill/>
                    <a:ln>
                      <a:solidFill>
                        <a:schemeClr val="tx1"/>
                      </a:solidFill>
                    </a:ln>
                  </pic:spPr>
                </pic:pic>
              </a:graphicData>
            </a:graphic>
          </wp:inline>
        </w:drawing>
      </w:r>
    </w:p>
    <w:p w14:paraId="1A600418" w14:textId="77777777" w:rsidR="00B00BB2" w:rsidRDefault="00B00BB2" w:rsidP="00417BDE"/>
    <w:p w14:paraId="7089D6AC" w14:textId="77777777" w:rsidR="00795538" w:rsidRDefault="00795538">
      <w:pPr>
        <w:widowControl/>
        <w:jc w:val="left"/>
        <w:rPr>
          <w:noProof/>
        </w:rPr>
      </w:pPr>
      <w:r>
        <w:br w:type="page"/>
      </w:r>
    </w:p>
    <w:p w14:paraId="72FD6909" w14:textId="77777777" w:rsidR="00417BDE" w:rsidRPr="00423E8C" w:rsidRDefault="00417BDE" w:rsidP="00417BDE">
      <w:pPr>
        <w:pStyle w:val="a"/>
        <w:numPr>
          <w:ilvl w:val="0"/>
          <w:numId w:val="38"/>
        </w:numPr>
      </w:pPr>
      <w:r>
        <w:rPr>
          <w:rFonts w:hint="eastAsia"/>
        </w:rPr>
        <w:lastRenderedPageBreak/>
        <w:t>[配布ポイントの追加] 画面で、[</w:t>
      </w:r>
      <w:r>
        <w:t>cm.contoso.com</w:t>
      </w:r>
      <w:r>
        <w:rPr>
          <w:rFonts w:hint="eastAsia"/>
        </w:rPr>
        <w:t>]</w:t>
      </w:r>
      <w:r>
        <w:t xml:space="preserve"> </w:t>
      </w:r>
      <w:r>
        <w:rPr>
          <w:rFonts w:hint="eastAsia"/>
        </w:rPr>
        <w:t>にチェックをつけ、</w:t>
      </w:r>
      <w:r>
        <w:rPr>
          <w:rFonts w:hint="eastAsia"/>
          <w:kern w:val="0"/>
        </w:rPr>
        <w:t>[OK] をクリックします。</w:t>
      </w:r>
    </w:p>
    <w:p w14:paraId="7EB3757A" w14:textId="77777777" w:rsidR="00417BDE" w:rsidRDefault="00417BDE" w:rsidP="00417BDE">
      <w:pPr>
        <w:pStyle w:val="C"/>
      </w:pPr>
      <w:r w:rsidRPr="00A917A6">
        <w:rPr>
          <w:rFonts w:ascii="Segoe UI" w:eastAsia="ＭＳ 明朝" w:hAnsi="Segoe UI" w:cs="Times New Roman"/>
          <w:noProof/>
        </w:rPr>
        <mc:AlternateContent>
          <mc:Choice Requires="wps">
            <w:drawing>
              <wp:anchor distT="0" distB="0" distL="114300" distR="114300" simplePos="0" relativeHeight="251539968" behindDoc="0" locked="0" layoutInCell="1" allowOverlap="1" wp14:anchorId="675F639E" wp14:editId="7EF46546">
                <wp:simplePos x="0" y="0"/>
                <wp:positionH relativeFrom="margin">
                  <wp:posOffset>2910840</wp:posOffset>
                </wp:positionH>
                <wp:positionV relativeFrom="paragraph">
                  <wp:posOffset>3288107</wp:posOffset>
                </wp:positionV>
                <wp:extent cx="249480" cy="241200"/>
                <wp:effectExtent l="0" t="19050" r="36830" b="6985"/>
                <wp:wrapNone/>
                <wp:docPr id="132487703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6BBED64"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F639E" id="_x0000_s1051" type="#_x0000_t66" style="position:absolute;left:0;text-align:left;margin-left:229.2pt;margin-top:258.9pt;width:19.65pt;height:19pt;rotation:-2274283fd;z-index:25153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" adj="10442" fillcolor="red" strokecolor="window" strokeweight="1.5pt">
                <v:textbox>
                  <w:txbxContent>
                    <w:p w14:paraId="56BBED64"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917A6">
        <w:rPr>
          <w:rFonts w:ascii="Segoe UI" w:eastAsia="ＭＳ 明朝" w:hAnsi="Segoe UI" w:cs="Times New Roman"/>
          <w:noProof/>
        </w:rPr>
        <mc:AlternateContent>
          <mc:Choice Requires="wps">
            <w:drawing>
              <wp:anchor distT="0" distB="0" distL="114300" distR="114300" simplePos="0" relativeHeight="251538944" behindDoc="0" locked="0" layoutInCell="1" allowOverlap="1" wp14:anchorId="57F8E977" wp14:editId="0321703F">
                <wp:simplePos x="0" y="0"/>
                <wp:positionH relativeFrom="margin">
                  <wp:posOffset>1195754</wp:posOffset>
                </wp:positionH>
                <wp:positionV relativeFrom="paragraph">
                  <wp:posOffset>1118710</wp:posOffset>
                </wp:positionV>
                <wp:extent cx="249480" cy="241200"/>
                <wp:effectExtent l="0" t="19050" r="36830" b="6985"/>
                <wp:wrapNone/>
                <wp:docPr id="132487703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046B9CF"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8E977" id="_x0000_s1052" type="#_x0000_t66" style="position:absolute;left:0;text-align:left;margin-left:94.15pt;margin-top:88.1pt;width:19.65pt;height:19pt;rotation:-2274283fd;z-index:25153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" adj="10442" fillcolor="red" strokecolor="window" strokeweight="1.5pt">
                <v:textbox>
                  <w:txbxContent>
                    <w:p w14:paraId="2046B9CF"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4DBD796" wp14:editId="764ECC5A">
            <wp:extent cx="3420000" cy="3518878"/>
            <wp:effectExtent l="19050" t="19050" r="28575" b="24765"/>
            <wp:docPr id="1324877038" name="図 132487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uguruKUNII\AppData\Local\Microsoft\Windows\INetCacheContent.Word\cmo365-065.bmp"/>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420000" cy="3518878"/>
                    </a:xfrm>
                    <a:prstGeom prst="rect">
                      <a:avLst/>
                    </a:prstGeom>
                    <a:noFill/>
                    <a:ln>
                      <a:solidFill>
                        <a:schemeClr val="tx1"/>
                      </a:solidFill>
                    </a:ln>
                  </pic:spPr>
                </pic:pic>
              </a:graphicData>
            </a:graphic>
          </wp:inline>
        </w:drawing>
      </w:r>
    </w:p>
    <w:p w14:paraId="5452EF9F" w14:textId="77777777" w:rsidR="00417BDE" w:rsidRDefault="00417BDE">
      <w:pPr>
        <w:widowControl/>
        <w:jc w:val="left"/>
        <w:rPr>
          <w:noProof/>
        </w:rPr>
      </w:pPr>
    </w:p>
    <w:p w14:paraId="0CBF9429" w14:textId="5624D31B" w:rsidR="00417BDE" w:rsidRPr="00423E8C" w:rsidRDefault="00417BDE" w:rsidP="00417BDE">
      <w:pPr>
        <w:pStyle w:val="a"/>
        <w:numPr>
          <w:ilvl w:val="0"/>
          <w:numId w:val="38"/>
        </w:numPr>
      </w:pPr>
      <w:r>
        <w:rPr>
          <w:rFonts w:hint="eastAsia"/>
        </w:rPr>
        <w:t>[コンテンツ</w:t>
      </w:r>
      <w:del w:id="702" w:author="Akira Sugiyama [2]" w:date="2017-10-20T19:59:00Z">
        <w:r w:rsidDel="00B95297">
          <w:rPr>
            <w:rFonts w:hint="eastAsia"/>
          </w:rPr>
          <w:delText>の配布先</w:delText>
        </w:r>
      </w:del>
      <w:r>
        <w:rPr>
          <w:rFonts w:hint="eastAsia"/>
        </w:rPr>
        <w:t>]</w:t>
      </w:r>
      <w:r>
        <w:t xml:space="preserve"> </w:t>
      </w:r>
      <w:r>
        <w:rPr>
          <w:rFonts w:hint="eastAsia"/>
        </w:rPr>
        <w:t>画面で、[</w:t>
      </w:r>
      <w:r w:rsidR="005505BB">
        <w:rPr>
          <w:rFonts w:hint="eastAsia"/>
        </w:rPr>
        <w:t>次へ</w:t>
      </w:r>
      <w:r>
        <w:rPr>
          <w:rFonts w:hint="eastAsia"/>
        </w:rPr>
        <w:t>] をクリックします。</w:t>
      </w:r>
    </w:p>
    <w:p w14:paraId="2CA3A3DD" w14:textId="77777777" w:rsidR="00417BDE" w:rsidRDefault="009F6F04" w:rsidP="00417BDE">
      <w:pPr>
        <w:pStyle w:val="C"/>
      </w:pPr>
      <w:r w:rsidRPr="00A917A6">
        <w:rPr>
          <w:rFonts w:ascii="Segoe UI" w:eastAsia="ＭＳ 明朝" w:hAnsi="Segoe UI" w:cs="Times New Roman"/>
          <w:noProof/>
        </w:rPr>
        <mc:AlternateContent>
          <mc:Choice Requires="wps">
            <w:drawing>
              <wp:anchor distT="0" distB="0" distL="114300" distR="114300" simplePos="0" relativeHeight="251542016" behindDoc="0" locked="0" layoutInCell="1" allowOverlap="1" wp14:anchorId="6252DB7B" wp14:editId="6FD8F6CE">
                <wp:simplePos x="0" y="0"/>
                <wp:positionH relativeFrom="margin">
                  <wp:posOffset>2701290</wp:posOffset>
                </wp:positionH>
                <wp:positionV relativeFrom="paragraph">
                  <wp:posOffset>2835353</wp:posOffset>
                </wp:positionV>
                <wp:extent cx="249480" cy="241200"/>
                <wp:effectExtent l="0" t="19050" r="36830" b="6985"/>
                <wp:wrapNone/>
                <wp:docPr id="13248770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7A5D5BC"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B7B" id="_x0000_s1053" type="#_x0000_t66" style="position:absolute;left:0;text-align:left;margin-left:212.7pt;margin-top:223.25pt;width:19.65pt;height:19pt;rotation:-2274283fd;z-index:25154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" adj="10442" fillcolor="red" strokecolor="window" strokeweight="1.5pt">
                <v:textbox>
                  <w:txbxContent>
                    <w:p w14:paraId="27A5D5BC"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Pr>
          <w:noProof/>
        </w:rPr>
        <w:drawing>
          <wp:inline distT="0" distB="0" distL="0" distR="0" wp14:anchorId="752E7C55" wp14:editId="08E4789D">
            <wp:extent cx="3451504" cy="3066057"/>
            <wp:effectExtent l="19050" t="19050" r="15875" b="20320"/>
            <wp:docPr id="1324877047" name="図 132487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orieKunii\AppData\Local\Microsoft\Windows\INetCache\Content.Word\CM2-012.bmp"/>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451504" cy="3066057"/>
                    </a:xfrm>
                    <a:prstGeom prst="rect">
                      <a:avLst/>
                    </a:prstGeom>
                    <a:noFill/>
                    <a:ln>
                      <a:solidFill>
                        <a:schemeClr val="tx1"/>
                      </a:solidFill>
                    </a:ln>
                  </pic:spPr>
                </pic:pic>
              </a:graphicData>
            </a:graphic>
          </wp:inline>
        </w:drawing>
      </w:r>
    </w:p>
    <w:p w14:paraId="20055229" w14:textId="77777777" w:rsidR="00417BDE" w:rsidRDefault="00417BDE" w:rsidP="00A917A6"/>
    <w:p w14:paraId="072D9F9A" w14:textId="77777777" w:rsidR="00795538" w:rsidRDefault="00795538">
      <w:pPr>
        <w:widowControl/>
        <w:jc w:val="left"/>
        <w:rPr>
          <w:noProof/>
        </w:rPr>
      </w:pPr>
      <w:r>
        <w:br w:type="page"/>
      </w:r>
    </w:p>
    <w:p w14:paraId="7C508CF7" w14:textId="09FBB533" w:rsidR="00B00BB2" w:rsidRDefault="00B00BB2" w:rsidP="00417BDE">
      <w:pPr>
        <w:pStyle w:val="a"/>
        <w:numPr>
          <w:ilvl w:val="0"/>
          <w:numId w:val="38"/>
        </w:numPr>
      </w:pPr>
      <w:r>
        <w:rPr>
          <w:rFonts w:hint="eastAsia"/>
        </w:rPr>
        <w:lastRenderedPageBreak/>
        <w:t>[展開</w:t>
      </w:r>
      <w:r w:rsidR="00417BDE">
        <w:rPr>
          <w:rFonts w:hint="eastAsia"/>
        </w:rPr>
        <w:t>設定</w:t>
      </w:r>
      <w:r>
        <w:rPr>
          <w:rFonts w:hint="eastAsia"/>
        </w:rPr>
        <w:t>]</w:t>
      </w:r>
      <w:r>
        <w:t xml:space="preserve"> </w:t>
      </w:r>
      <w:r>
        <w:rPr>
          <w:rFonts w:hint="eastAsia"/>
        </w:rPr>
        <w:t>画面で、[次へ] をクリックします。</w:t>
      </w:r>
    </w:p>
    <w:p w14:paraId="393CDE83" w14:textId="406026C6" w:rsidR="00B00BB2" w:rsidRPr="005505BB" w:rsidRDefault="009F6F04" w:rsidP="00B00BB2">
      <w:pPr>
        <w:pStyle w:val="C"/>
      </w:pPr>
      <w:r w:rsidRPr="00A917A6">
        <w:rPr>
          <w:rFonts w:ascii="Segoe UI" w:eastAsia="ＭＳ 明朝" w:hAnsi="Segoe UI" w:cs="Times New Roman"/>
          <w:noProof/>
        </w:rPr>
        <mc:AlternateContent>
          <mc:Choice Requires="wps">
            <w:drawing>
              <wp:anchor distT="0" distB="0" distL="114300" distR="114300" simplePos="0" relativeHeight="251540992" behindDoc="0" locked="0" layoutInCell="1" allowOverlap="1" wp14:anchorId="609A0271" wp14:editId="54F3DD1D">
                <wp:simplePos x="0" y="0"/>
                <wp:positionH relativeFrom="margin">
                  <wp:posOffset>2633980</wp:posOffset>
                </wp:positionH>
                <wp:positionV relativeFrom="paragraph">
                  <wp:posOffset>2766061</wp:posOffset>
                </wp:positionV>
                <wp:extent cx="249480" cy="241200"/>
                <wp:effectExtent l="0" t="19050" r="36830" b="6985"/>
                <wp:wrapNone/>
                <wp:docPr id="13248770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AA35F92"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A0271" id="_x0000_s1054" type="#_x0000_t66" style="position:absolute;left:0;text-align:left;margin-left:207.4pt;margin-top:217.8pt;width:19.65pt;height:19pt;rotation:-2274283fd;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" adj="10442" fillcolor="red" strokecolor="window" strokeweight="1.5pt">
                <v:textbox>
                  <w:txbxContent>
                    <w:p w14:paraId="0AA35F92" w14:textId="77777777" w:rsidR="004A7761" w:rsidRDefault="004A7761" w:rsidP="00417BD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A41F85C" wp14:editId="3EECB57E">
            <wp:extent cx="3420000" cy="3032230"/>
            <wp:effectExtent l="19050" t="19050" r="28575" b="15875"/>
            <wp:docPr id="1324877065" name="図 1324877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0000" cy="3032230"/>
                    </a:xfrm>
                    <a:prstGeom prst="rect">
                      <a:avLst/>
                    </a:prstGeom>
                    <a:noFill/>
                    <a:ln>
                      <a:solidFill>
                        <a:schemeClr val="tx1"/>
                      </a:solidFill>
                    </a:ln>
                  </pic:spPr>
                </pic:pic>
              </a:graphicData>
            </a:graphic>
          </wp:inline>
        </w:drawing>
      </w:r>
    </w:p>
    <w:p w14:paraId="38960D8D" w14:textId="77777777" w:rsidR="00B00BB2" w:rsidRDefault="00B00BB2" w:rsidP="00417BDE"/>
    <w:p w14:paraId="6F92A5D3" w14:textId="77777777" w:rsidR="00B00BB2" w:rsidRDefault="00B00BB2" w:rsidP="00B00BB2">
      <w:pPr>
        <w:pStyle w:val="a"/>
        <w:numPr>
          <w:ilvl w:val="0"/>
          <w:numId w:val="38"/>
        </w:numPr>
      </w:pPr>
      <w:r>
        <w:rPr>
          <w:rFonts w:hint="eastAsia"/>
        </w:rPr>
        <w:t>[</w:t>
      </w:r>
      <w:r w:rsidR="00417BDE">
        <w:rPr>
          <w:rFonts w:hint="eastAsia"/>
        </w:rPr>
        <w:t>スケジュール</w:t>
      </w:r>
      <w:r>
        <w:rPr>
          <w:rFonts w:hint="eastAsia"/>
        </w:rPr>
        <w:t>]</w:t>
      </w:r>
      <w:r>
        <w:t xml:space="preserve"> </w:t>
      </w:r>
      <w:r>
        <w:rPr>
          <w:rFonts w:hint="eastAsia"/>
        </w:rPr>
        <w:t>画面で、[次へ] をクリックします。</w:t>
      </w:r>
    </w:p>
    <w:p w14:paraId="67F0740E" w14:textId="77777777" w:rsidR="00B00BB2" w:rsidRDefault="009F6F04" w:rsidP="00B00BB2">
      <w:pPr>
        <w:pStyle w:val="C"/>
      </w:pPr>
      <w:r w:rsidRPr="00A917A6">
        <w:rPr>
          <w:rFonts w:ascii="Segoe UI" w:eastAsia="ＭＳ 明朝" w:hAnsi="Segoe UI" w:cs="Times New Roman"/>
          <w:noProof/>
        </w:rPr>
        <mc:AlternateContent>
          <mc:Choice Requires="wps">
            <w:drawing>
              <wp:anchor distT="0" distB="0" distL="114300" distR="114300" simplePos="0" relativeHeight="251550208" behindDoc="0" locked="0" layoutInCell="1" allowOverlap="1" wp14:anchorId="30F6C72C" wp14:editId="240A1832">
                <wp:simplePos x="0" y="0"/>
                <wp:positionH relativeFrom="margin">
                  <wp:posOffset>2657475</wp:posOffset>
                </wp:positionH>
                <wp:positionV relativeFrom="paragraph">
                  <wp:posOffset>2780666</wp:posOffset>
                </wp:positionV>
                <wp:extent cx="249480" cy="241200"/>
                <wp:effectExtent l="0" t="19050" r="36830" b="6985"/>
                <wp:wrapNone/>
                <wp:docPr id="132487706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C2BE7A6" w14:textId="77777777" w:rsidR="004A7761" w:rsidRDefault="004A7761" w:rsidP="009F6F0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C72C" id="_x0000_s1055" type="#_x0000_t66" style="position:absolute;left:0;text-align:left;margin-left:209.25pt;margin-top:218.95pt;width:19.65pt;height:19pt;rotation:-2274283fd;z-index:25155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" adj="10442" fillcolor="red" strokecolor="window" strokeweight="1.5pt">
                <v:textbox>
                  <w:txbxContent>
                    <w:p w14:paraId="5C2BE7A6" w14:textId="77777777" w:rsidR="004A7761" w:rsidRDefault="004A7761" w:rsidP="009F6F0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Pr>
          <w:noProof/>
        </w:rPr>
        <w:drawing>
          <wp:inline distT="0" distB="0" distL="0" distR="0" wp14:anchorId="6CF13574" wp14:editId="7ABA05E6">
            <wp:extent cx="3420000" cy="3038071"/>
            <wp:effectExtent l="19050" t="19050" r="28575" b="10160"/>
            <wp:docPr id="1324877049" name="図 1324877049" descr="C:\Users\NorieKunii\AppData\Local\Microsoft\Windows\INetCache\Content.Word\CM2-0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orieKunii\AppData\Local\Microsoft\Windows\INetCache\Content.Word\CM2-015.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0000" cy="3038071"/>
                    </a:xfrm>
                    <a:prstGeom prst="rect">
                      <a:avLst/>
                    </a:prstGeom>
                    <a:noFill/>
                    <a:ln>
                      <a:solidFill>
                        <a:schemeClr val="tx1"/>
                      </a:solidFill>
                    </a:ln>
                  </pic:spPr>
                </pic:pic>
              </a:graphicData>
            </a:graphic>
          </wp:inline>
        </w:drawing>
      </w:r>
    </w:p>
    <w:p w14:paraId="1B62BF99" w14:textId="77777777" w:rsidR="00B00BB2" w:rsidRDefault="00B00BB2" w:rsidP="00417BDE"/>
    <w:p w14:paraId="365D0076" w14:textId="77777777" w:rsidR="00795538" w:rsidRDefault="00795538">
      <w:pPr>
        <w:widowControl/>
        <w:jc w:val="left"/>
        <w:rPr>
          <w:noProof/>
        </w:rPr>
      </w:pPr>
      <w:r>
        <w:br w:type="page"/>
      </w:r>
    </w:p>
    <w:p w14:paraId="28E78B55" w14:textId="77777777" w:rsidR="00417BDE" w:rsidRDefault="00417BDE" w:rsidP="00417BDE">
      <w:pPr>
        <w:pStyle w:val="a"/>
        <w:numPr>
          <w:ilvl w:val="0"/>
          <w:numId w:val="38"/>
        </w:numPr>
      </w:pPr>
      <w:r>
        <w:rPr>
          <w:rFonts w:hint="eastAsia"/>
        </w:rPr>
        <w:lastRenderedPageBreak/>
        <w:t>[ユーザー側の表示と操作]</w:t>
      </w:r>
      <w:r>
        <w:t xml:space="preserve"> </w:t>
      </w:r>
      <w:r>
        <w:rPr>
          <w:rFonts w:hint="eastAsia"/>
        </w:rPr>
        <w:t>画面で、[次へ] をクリックします。</w:t>
      </w:r>
    </w:p>
    <w:p w14:paraId="55D8F4E6" w14:textId="77777777" w:rsidR="00417BDE" w:rsidRDefault="009F6F04" w:rsidP="00417BDE">
      <w:pPr>
        <w:pStyle w:val="C"/>
      </w:pPr>
      <w:r w:rsidRPr="00A917A6">
        <w:rPr>
          <w:rFonts w:ascii="Segoe UI" w:eastAsia="ＭＳ 明朝" w:hAnsi="Segoe UI" w:cs="Times New Roman"/>
          <w:noProof/>
        </w:rPr>
        <mc:AlternateContent>
          <mc:Choice Requires="wps">
            <w:drawing>
              <wp:anchor distT="0" distB="0" distL="114300" distR="114300" simplePos="0" relativeHeight="251551232" behindDoc="0" locked="0" layoutInCell="1" allowOverlap="1" wp14:anchorId="4867AD72" wp14:editId="692B04DB">
                <wp:simplePos x="0" y="0"/>
                <wp:positionH relativeFrom="margin">
                  <wp:posOffset>2656840</wp:posOffset>
                </wp:positionH>
                <wp:positionV relativeFrom="paragraph">
                  <wp:posOffset>2766060</wp:posOffset>
                </wp:positionV>
                <wp:extent cx="249480" cy="241200"/>
                <wp:effectExtent l="0" t="19050" r="36830" b="6985"/>
                <wp:wrapNone/>
                <wp:docPr id="13248770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E792F74" w14:textId="77777777" w:rsidR="004A7761" w:rsidRDefault="004A7761" w:rsidP="009F6F0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7AD72" id="_x0000_s1056" type="#_x0000_t66" style="position:absolute;left:0;text-align:left;margin-left:209.2pt;margin-top:217.8pt;width:19.65pt;height:19pt;rotation:-2274283fd;z-index:25155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" adj="10442" fillcolor="red" strokecolor="window" strokeweight="1.5pt">
                <v:textbox>
                  <w:txbxContent>
                    <w:p w14:paraId="7E792F74" w14:textId="77777777" w:rsidR="004A7761" w:rsidRDefault="004A7761" w:rsidP="009F6F0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Pr>
          <w:noProof/>
        </w:rPr>
        <w:drawing>
          <wp:inline distT="0" distB="0" distL="0" distR="0" wp14:anchorId="6C478C34" wp14:editId="2F8E19E8">
            <wp:extent cx="3420000" cy="3038071"/>
            <wp:effectExtent l="19050" t="19050" r="28575" b="10160"/>
            <wp:docPr id="1324877050" name="図 1324877050" descr="C:\Users\NorieKunii\AppData\Local\Microsoft\Windows\INetCache\Content.Word\CM2-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orieKunii\AppData\Local\Microsoft\Windows\INetCache\Content.Word\CM2-016.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0000" cy="3038071"/>
                    </a:xfrm>
                    <a:prstGeom prst="rect">
                      <a:avLst/>
                    </a:prstGeom>
                    <a:noFill/>
                    <a:ln>
                      <a:solidFill>
                        <a:schemeClr val="tx1"/>
                      </a:solidFill>
                    </a:ln>
                  </pic:spPr>
                </pic:pic>
              </a:graphicData>
            </a:graphic>
          </wp:inline>
        </w:drawing>
      </w:r>
    </w:p>
    <w:p w14:paraId="0A1E762C" w14:textId="77777777" w:rsidR="00417BDE" w:rsidRDefault="00417BDE">
      <w:pPr>
        <w:widowControl/>
        <w:jc w:val="left"/>
        <w:rPr>
          <w:noProof/>
        </w:rPr>
      </w:pPr>
    </w:p>
    <w:p w14:paraId="4DA8215E" w14:textId="77777777" w:rsidR="00417BDE" w:rsidRDefault="00417BDE" w:rsidP="00A917A6">
      <w:pPr>
        <w:pStyle w:val="a"/>
        <w:numPr>
          <w:ilvl w:val="0"/>
          <w:numId w:val="38"/>
        </w:numPr>
      </w:pPr>
      <w:r>
        <w:rPr>
          <w:rFonts w:hint="eastAsia"/>
        </w:rPr>
        <w:t>[アラート] 画面で、[次へ] をクリックします。</w:t>
      </w:r>
    </w:p>
    <w:p w14:paraId="4614F382" w14:textId="77777777" w:rsidR="00417BDE" w:rsidRPr="00AD0D43" w:rsidRDefault="009F6F04" w:rsidP="00A917A6">
      <w:pPr>
        <w:pStyle w:val="C"/>
      </w:pPr>
      <w:r w:rsidRPr="00A917A6">
        <w:rPr>
          <w:rFonts w:ascii="Segoe UI" w:eastAsia="ＭＳ 明朝" w:hAnsi="Segoe UI" w:cs="Times New Roman"/>
          <w:noProof/>
        </w:rPr>
        <mc:AlternateContent>
          <mc:Choice Requires="wps">
            <w:drawing>
              <wp:anchor distT="0" distB="0" distL="114300" distR="114300" simplePos="0" relativeHeight="251552256" behindDoc="0" locked="0" layoutInCell="1" allowOverlap="1" wp14:anchorId="153DCC97" wp14:editId="4D93CF42">
                <wp:simplePos x="0" y="0"/>
                <wp:positionH relativeFrom="margin">
                  <wp:posOffset>2724150</wp:posOffset>
                </wp:positionH>
                <wp:positionV relativeFrom="paragraph">
                  <wp:posOffset>2771140</wp:posOffset>
                </wp:positionV>
                <wp:extent cx="249480" cy="241200"/>
                <wp:effectExtent l="0" t="19050" r="36830" b="6985"/>
                <wp:wrapNone/>
                <wp:docPr id="132487706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D31C62E" w14:textId="77777777" w:rsidR="004A7761" w:rsidRDefault="004A7761" w:rsidP="009F6F0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DCC97" id="_x0000_s1057" type="#_x0000_t66" style="position:absolute;left:0;text-align:left;margin-left:214.5pt;margin-top:218.2pt;width:19.65pt;height:19pt;rotation:-2274283fd;z-index:25155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" adj="10442" fillcolor="red" strokecolor="window" strokeweight="1.5pt">
                <v:textbox>
                  <w:txbxContent>
                    <w:p w14:paraId="5D31C62E" w14:textId="77777777" w:rsidR="004A7761" w:rsidRDefault="004A7761" w:rsidP="009F6F0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5527" w:rsidRPr="000248A3">
        <w:rPr>
          <w:noProof/>
        </w:rPr>
        <w:drawing>
          <wp:inline distT="0" distB="0" distL="0" distR="0" wp14:anchorId="6ADD83D6" wp14:editId="3A153E90">
            <wp:extent cx="3420000" cy="3038071"/>
            <wp:effectExtent l="19050" t="19050" r="28575" b="10160"/>
            <wp:docPr id="1324877051" name="図 1324877051" descr="C:\Users\NorieKunii\AppData\Local\Microsoft\Windows\INetCache\Content.Word\CM2-0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orieKunii\AppData\Local\Microsoft\Windows\INetCache\Content.Word\CM2-017.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0000" cy="3038071"/>
                    </a:xfrm>
                    <a:prstGeom prst="rect">
                      <a:avLst/>
                    </a:prstGeom>
                    <a:noFill/>
                    <a:ln>
                      <a:solidFill>
                        <a:schemeClr val="tx1"/>
                      </a:solidFill>
                    </a:ln>
                  </pic:spPr>
                </pic:pic>
              </a:graphicData>
            </a:graphic>
          </wp:inline>
        </w:drawing>
      </w:r>
    </w:p>
    <w:p w14:paraId="598CC55A" w14:textId="77777777" w:rsidR="00417BDE" w:rsidRDefault="00417BDE"/>
    <w:p w14:paraId="087BE417" w14:textId="77777777" w:rsidR="00795538" w:rsidRDefault="00795538">
      <w:pPr>
        <w:widowControl/>
        <w:jc w:val="left"/>
        <w:rPr>
          <w:noProof/>
        </w:rPr>
      </w:pPr>
      <w:r>
        <w:br w:type="page"/>
      </w:r>
    </w:p>
    <w:p w14:paraId="13EA0A65" w14:textId="77777777" w:rsidR="00417BDE" w:rsidRPr="00AD0D43" w:rsidRDefault="00417BDE" w:rsidP="00A917A6">
      <w:pPr>
        <w:pStyle w:val="a"/>
        <w:numPr>
          <w:ilvl w:val="0"/>
          <w:numId w:val="38"/>
        </w:numPr>
      </w:pPr>
      <w:r>
        <w:rPr>
          <w:rFonts w:hint="eastAsia"/>
        </w:rPr>
        <w:lastRenderedPageBreak/>
        <w:t>[概要] 画面で、[次へ] をクリックします。</w:t>
      </w:r>
    </w:p>
    <w:p w14:paraId="445DC192" w14:textId="48DF0115" w:rsidR="0062791F" w:rsidRDefault="00205527" w:rsidP="00144F39">
      <w:pPr>
        <w:pStyle w:val="C"/>
      </w:pPr>
      <w:r>
        <w:rPr>
          <w:noProof/>
        </w:rPr>
        <w:drawing>
          <wp:inline distT="0" distB="0" distL="0" distR="0" wp14:anchorId="44F41DDE" wp14:editId="6E9C1206">
            <wp:extent cx="3420000" cy="3038071"/>
            <wp:effectExtent l="19050" t="19050" r="28575" b="10160"/>
            <wp:docPr id="1324877053" name="図 1324877053" descr="C:\Users\NorieKunii\AppData\Local\Microsoft\Windows\INetCache\Content.Word\CM2-0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orieKunii\AppData\Local\Microsoft\Windows\INetCache\Content.Word\CM2-019.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0000" cy="3038071"/>
                    </a:xfrm>
                    <a:prstGeom prst="rect">
                      <a:avLst/>
                    </a:prstGeom>
                    <a:noFill/>
                    <a:ln>
                      <a:solidFill>
                        <a:schemeClr val="tx1"/>
                      </a:solidFill>
                    </a:ln>
                  </pic:spPr>
                </pic:pic>
              </a:graphicData>
            </a:graphic>
          </wp:inline>
        </w:drawing>
      </w:r>
      <w:r w:rsidR="008317E6" w:rsidRPr="00A340E0">
        <w:rPr>
          <w:rFonts w:ascii="Segoe UI" w:eastAsia="ＭＳ 明朝" w:hAnsi="Segoe UI" w:cs="Times New Roman" w:hint="eastAsia"/>
          <w:noProof/>
        </w:rPr>
        <mc:AlternateContent>
          <mc:Choice Requires="wps">
            <w:drawing>
              <wp:anchor distT="0" distB="0" distL="114300" distR="114300" simplePos="0" relativeHeight="251529728" behindDoc="0" locked="0" layoutInCell="1" allowOverlap="1" wp14:anchorId="6D6373CB" wp14:editId="4ECAD610">
                <wp:simplePos x="0" y="0"/>
                <wp:positionH relativeFrom="margin">
                  <wp:posOffset>2667836</wp:posOffset>
                </wp:positionH>
                <wp:positionV relativeFrom="paragraph">
                  <wp:posOffset>2801808</wp:posOffset>
                </wp:positionV>
                <wp:extent cx="249480" cy="241200"/>
                <wp:effectExtent l="0" t="19050" r="36830" b="6985"/>
                <wp:wrapNone/>
                <wp:docPr id="590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82CA12"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373CB" id="_x0000_s1058" type="#_x0000_t66" style="position:absolute;left:0;text-align:left;margin-left:210.05pt;margin-top:220.6pt;width:19.65pt;height:19pt;rotation:-2274283fd;z-index:25152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" adj="10442" fillcolor="red" strokecolor="window" strokeweight="1.5pt">
                <v:textbox>
                  <w:txbxContent>
                    <w:p w14:paraId="6F82CA12"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p>
    <w:p w14:paraId="078EFF17" w14:textId="77777777" w:rsidR="008225B8" w:rsidRDefault="008225B8" w:rsidP="0062791F"/>
    <w:p w14:paraId="13DCD439" w14:textId="77777777" w:rsidR="0062791F" w:rsidRDefault="0062791F" w:rsidP="00A917A6">
      <w:pPr>
        <w:pStyle w:val="a"/>
        <w:numPr>
          <w:ilvl w:val="0"/>
          <w:numId w:val="38"/>
        </w:numPr>
      </w:pPr>
      <w:r>
        <w:rPr>
          <w:rFonts w:hint="eastAsia"/>
        </w:rPr>
        <w:t>[</w:t>
      </w:r>
      <w:r w:rsidR="0060475C">
        <w:rPr>
          <w:rFonts w:hint="eastAsia"/>
        </w:rPr>
        <w:t>完了</w:t>
      </w:r>
      <w:r>
        <w:rPr>
          <w:rFonts w:hint="eastAsia"/>
        </w:rPr>
        <w:t>] 画面で、[</w:t>
      </w:r>
      <w:r w:rsidR="0060475C">
        <w:rPr>
          <w:rFonts w:hint="eastAsia"/>
        </w:rPr>
        <w:t>閉じる</w:t>
      </w:r>
      <w:r>
        <w:rPr>
          <w:rFonts w:hint="eastAsia"/>
        </w:rPr>
        <w:t>] をクリックします。</w:t>
      </w:r>
    </w:p>
    <w:p w14:paraId="19C65165" w14:textId="77777777" w:rsidR="0062791F" w:rsidRDefault="008317E6" w:rsidP="00144F39">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530752" behindDoc="0" locked="0" layoutInCell="1" allowOverlap="1" wp14:anchorId="53BB25FF" wp14:editId="2966E694">
                <wp:simplePos x="0" y="0"/>
                <wp:positionH relativeFrom="margin">
                  <wp:posOffset>3491803</wp:posOffset>
                </wp:positionH>
                <wp:positionV relativeFrom="paragraph">
                  <wp:posOffset>2796783</wp:posOffset>
                </wp:positionV>
                <wp:extent cx="249480" cy="241200"/>
                <wp:effectExtent l="0" t="19050" r="36830" b="6985"/>
                <wp:wrapNone/>
                <wp:docPr id="590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01D7AF"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B25FF" id="_x0000_s1059" type="#_x0000_t66" style="position:absolute;left:0;text-align:left;margin-left:274.95pt;margin-top:220.2pt;width:19.65pt;height:19pt;rotation:-2274283fd;z-index:25153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" adj="10442" fillcolor="red" strokecolor="window" strokeweight="1.5pt">
                <v:textbox>
                  <w:txbxContent>
                    <w:p w14:paraId="1901D7AF"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8225B8">
        <w:rPr>
          <w:noProof/>
        </w:rPr>
        <w:drawing>
          <wp:inline distT="0" distB="0" distL="0" distR="0" wp14:anchorId="5F616F7B" wp14:editId="10098932">
            <wp:extent cx="3419422" cy="3037558"/>
            <wp:effectExtent l="19050" t="19050" r="10160" b="10795"/>
            <wp:docPr id="7032" name="図 7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guruKUNII\AppData\Local\Microsoft\Windows\INetCacheContent.Word\cmo365-023.bmp"/>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419422" cy="3037558"/>
                    </a:xfrm>
                    <a:prstGeom prst="rect">
                      <a:avLst/>
                    </a:prstGeom>
                    <a:noFill/>
                    <a:ln>
                      <a:solidFill>
                        <a:schemeClr val="tx1"/>
                      </a:solidFill>
                    </a:ln>
                  </pic:spPr>
                </pic:pic>
              </a:graphicData>
            </a:graphic>
          </wp:inline>
        </w:drawing>
      </w:r>
    </w:p>
    <w:p w14:paraId="25486CE5" w14:textId="43BED7D0" w:rsidR="003055A3" w:rsidRDefault="003055A3">
      <w:pPr>
        <w:widowControl/>
        <w:jc w:val="left"/>
        <w:rPr>
          <w:noProof/>
        </w:rPr>
      </w:pPr>
    </w:p>
    <w:p w14:paraId="66865CFD" w14:textId="77777777" w:rsidR="00795538" w:rsidRDefault="00795538">
      <w:pPr>
        <w:widowControl/>
        <w:jc w:val="left"/>
        <w:rPr>
          <w:noProof/>
        </w:rPr>
      </w:pPr>
      <w:r>
        <w:br w:type="page"/>
      </w:r>
    </w:p>
    <w:p w14:paraId="4BAA40E8" w14:textId="77777777" w:rsidR="0060475C" w:rsidRDefault="00423E8C" w:rsidP="00A917A6">
      <w:pPr>
        <w:pStyle w:val="a"/>
        <w:numPr>
          <w:ilvl w:val="0"/>
          <w:numId w:val="38"/>
        </w:numPr>
      </w:pPr>
      <w:r>
        <w:rPr>
          <w:rFonts w:hint="eastAsia"/>
        </w:rPr>
        <w:lastRenderedPageBreak/>
        <w:t>ConfigMgr コンソール画面で、[展開] タブをクリックし、展開が設定されていることを確認します。</w:t>
      </w:r>
    </w:p>
    <w:p w14:paraId="5D88ECCE" w14:textId="77777777" w:rsidR="00423E8C" w:rsidRDefault="008317E6" w:rsidP="00144F39">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731456" behindDoc="0" locked="0" layoutInCell="1" allowOverlap="1" wp14:anchorId="49AA260B" wp14:editId="36912605">
                <wp:simplePos x="0" y="0"/>
                <wp:positionH relativeFrom="margin">
                  <wp:posOffset>2033905</wp:posOffset>
                </wp:positionH>
                <wp:positionV relativeFrom="paragraph">
                  <wp:posOffset>2816609</wp:posOffset>
                </wp:positionV>
                <wp:extent cx="249480" cy="241200"/>
                <wp:effectExtent l="0" t="19050" r="36830" b="6985"/>
                <wp:wrapNone/>
                <wp:docPr id="43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55C31F3"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A260B" id="_x0000_s1060" type="#_x0000_t66" style="position:absolute;left:0;text-align:left;margin-left:160.15pt;margin-top:221.8pt;width:19.65pt;height:19pt;rotation:-2274283fd;z-index:25173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" adj="10442" fillcolor="red" strokecolor="window" strokeweight="1.5pt">
                <v:textbox>
                  <w:txbxContent>
                    <w:p w14:paraId="255C31F3"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729408" behindDoc="0" locked="0" layoutInCell="1" allowOverlap="1" wp14:anchorId="0DAEC017" wp14:editId="0BCA3118">
                <wp:simplePos x="0" y="0"/>
                <wp:positionH relativeFrom="margin">
                  <wp:posOffset>2034791</wp:posOffset>
                </wp:positionH>
                <wp:positionV relativeFrom="paragraph">
                  <wp:posOffset>2409923</wp:posOffset>
                </wp:positionV>
                <wp:extent cx="249480" cy="241200"/>
                <wp:effectExtent l="0" t="19050" r="36830" b="6985"/>
                <wp:wrapNone/>
                <wp:docPr id="4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8A8078C"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EC017" id="_x0000_s1061" type="#_x0000_t66" style="position:absolute;left:0;text-align:left;margin-left:160.2pt;margin-top:189.75pt;width:19.65pt;height:19pt;rotation:-2274283fd;z-index:25172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" adj="10442" fillcolor="red" strokecolor="window" strokeweight="1.5pt">
                <v:textbox>
                  <w:txbxContent>
                    <w:p w14:paraId="58A8078C" w14:textId="77777777" w:rsidR="004A7761" w:rsidRDefault="004A7761" w:rsidP="008317E6">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44F39">
        <w:rPr>
          <w:noProof/>
        </w:rPr>
        <w:drawing>
          <wp:inline distT="0" distB="0" distL="0" distR="0" wp14:anchorId="44F48AFD" wp14:editId="3B94A7F9">
            <wp:extent cx="4320000" cy="3071250"/>
            <wp:effectExtent l="19050" t="19050" r="23495" b="15240"/>
            <wp:docPr id="213" name="図 213" descr="C:\Users\SuguruKUNII\AppData\Local\Microsoft\Windows\INetCacheContent.Word\cmo365-08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uguruKUNII\AppData\Local\Microsoft\Windows\INetCacheContent.Word\cmo365-081.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41365BE1" w14:textId="77777777" w:rsidR="00144F39" w:rsidRDefault="00144F39" w:rsidP="00423E8C"/>
    <w:p w14:paraId="5D6F8E4B" w14:textId="77777777" w:rsidR="0088480F" w:rsidRDefault="0088480F" w:rsidP="00A917A6">
      <w:pPr>
        <w:pStyle w:val="a"/>
        <w:numPr>
          <w:ilvl w:val="0"/>
          <w:numId w:val="38"/>
        </w:numPr>
      </w:pPr>
      <w:r>
        <w:rPr>
          <w:rFonts w:hint="eastAsia"/>
        </w:rPr>
        <w:t>しばらくすると、SCCM クライアントに Office 365 ProPlus が展開されます。</w:t>
      </w:r>
    </w:p>
    <w:p w14:paraId="3355F7C2" w14:textId="77777777" w:rsidR="0062791F" w:rsidRDefault="0062791F" w:rsidP="0062791F">
      <w:pPr>
        <w:widowControl/>
        <w:jc w:val="left"/>
        <w:rPr>
          <w:rFonts w:eastAsia="メイリオ" w:cs="メイリオ"/>
          <w:b/>
          <w:sz w:val="28"/>
        </w:rPr>
      </w:pPr>
      <w:r>
        <w:br w:type="page"/>
      </w:r>
    </w:p>
    <w:p w14:paraId="040E8D05" w14:textId="77777777" w:rsidR="002C4A44" w:rsidRDefault="002C4A44" w:rsidP="002C4A44">
      <w:pPr>
        <w:pStyle w:val="2"/>
      </w:pPr>
      <w:bookmarkStart w:id="703" w:name="_Toc476519122"/>
      <w:bookmarkStart w:id="704" w:name="_Toc477130278"/>
      <w:bookmarkStart w:id="705" w:name="_Toc476519123"/>
      <w:bookmarkStart w:id="706" w:name="_Toc477130279"/>
      <w:bookmarkStart w:id="707" w:name="_Toc476519124"/>
      <w:bookmarkStart w:id="708" w:name="_Toc477130280"/>
      <w:bookmarkStart w:id="709" w:name="_Toc476519125"/>
      <w:bookmarkStart w:id="710" w:name="_Toc477130281"/>
      <w:bookmarkStart w:id="711" w:name="_Toc476519126"/>
      <w:bookmarkStart w:id="712" w:name="_Toc476519127"/>
      <w:bookmarkStart w:id="713" w:name="_Toc477130283"/>
      <w:bookmarkStart w:id="714" w:name="_Toc476519128"/>
      <w:bookmarkStart w:id="715" w:name="_Toc477130284"/>
      <w:bookmarkStart w:id="716" w:name="_Toc476519129"/>
      <w:bookmarkStart w:id="717" w:name="_Toc477130285"/>
      <w:bookmarkStart w:id="718" w:name="_Toc476519130"/>
      <w:bookmarkStart w:id="719" w:name="_Toc477130286"/>
      <w:bookmarkStart w:id="720" w:name="_Toc476519131"/>
      <w:bookmarkStart w:id="721" w:name="_Toc477130287"/>
      <w:bookmarkStart w:id="722" w:name="_Toc476519132"/>
      <w:bookmarkStart w:id="723" w:name="_Toc477130288"/>
      <w:bookmarkStart w:id="724" w:name="_Toc476519133"/>
      <w:bookmarkStart w:id="725" w:name="_Toc477130289"/>
      <w:bookmarkStart w:id="726" w:name="_Toc476519134"/>
      <w:bookmarkStart w:id="727" w:name="_Toc477130290"/>
      <w:bookmarkStart w:id="728" w:name="_Toc476519135"/>
      <w:bookmarkStart w:id="729" w:name="_Toc477130291"/>
      <w:bookmarkStart w:id="730" w:name="_Toc476519136"/>
      <w:bookmarkStart w:id="731" w:name="_Toc477130292"/>
      <w:bookmarkStart w:id="732" w:name="_Toc476519137"/>
      <w:bookmarkStart w:id="733" w:name="_Toc477130293"/>
      <w:bookmarkStart w:id="734" w:name="_Toc476519138"/>
      <w:bookmarkStart w:id="735" w:name="_Toc476519139"/>
      <w:bookmarkStart w:id="736" w:name="_Toc477130295"/>
      <w:bookmarkStart w:id="737" w:name="_Toc476519140"/>
      <w:bookmarkStart w:id="738" w:name="_Toc477130296"/>
      <w:bookmarkStart w:id="739" w:name="_Toc476519141"/>
      <w:bookmarkStart w:id="740" w:name="_Toc477130297"/>
      <w:bookmarkStart w:id="741" w:name="_Toc476519142"/>
      <w:bookmarkStart w:id="742" w:name="_Toc477130298"/>
      <w:bookmarkStart w:id="743" w:name="_Toc476519143"/>
      <w:bookmarkStart w:id="744" w:name="_Toc477130299"/>
      <w:bookmarkStart w:id="745" w:name="_Toc476519144"/>
      <w:bookmarkStart w:id="746" w:name="_Toc477130300"/>
      <w:bookmarkStart w:id="747" w:name="_Toc476519145"/>
      <w:bookmarkStart w:id="748" w:name="_Toc477130301"/>
      <w:bookmarkStart w:id="749" w:name="_Toc476519146"/>
      <w:bookmarkStart w:id="750" w:name="_Toc477130302"/>
      <w:bookmarkStart w:id="751" w:name="_Toc476519147"/>
      <w:bookmarkStart w:id="752" w:name="_Toc477130303"/>
      <w:bookmarkStart w:id="753" w:name="_Toc476519148"/>
      <w:bookmarkStart w:id="754" w:name="_Toc477130304"/>
      <w:bookmarkStart w:id="755" w:name="_Toc476519149"/>
      <w:bookmarkStart w:id="756" w:name="_Toc477130305"/>
      <w:bookmarkStart w:id="757" w:name="_Toc476519150"/>
      <w:bookmarkStart w:id="758" w:name="_Toc477130306"/>
      <w:bookmarkStart w:id="759" w:name="_Toc476519151"/>
      <w:bookmarkStart w:id="760" w:name="_Toc477130307"/>
      <w:bookmarkStart w:id="761" w:name="_Toc476519152"/>
      <w:bookmarkStart w:id="762" w:name="_Toc477130308"/>
      <w:bookmarkStart w:id="763" w:name="_Toc476519153"/>
      <w:bookmarkStart w:id="764" w:name="_Toc477130309"/>
      <w:bookmarkStart w:id="765" w:name="_Toc476519154"/>
      <w:bookmarkStart w:id="766" w:name="_Toc477130310"/>
      <w:bookmarkStart w:id="767" w:name="_Toc476519155"/>
      <w:bookmarkStart w:id="768" w:name="_Toc477130311"/>
      <w:bookmarkStart w:id="769" w:name="_Toc476519156"/>
      <w:bookmarkStart w:id="770" w:name="_Toc477130312"/>
      <w:bookmarkStart w:id="771" w:name="_Toc476519157"/>
      <w:bookmarkStart w:id="772" w:name="_Toc477130313"/>
      <w:bookmarkStart w:id="773" w:name="_Toc476519158"/>
      <w:bookmarkStart w:id="774" w:name="_Toc477130314"/>
      <w:bookmarkStart w:id="775" w:name="_Toc476519159"/>
      <w:bookmarkStart w:id="776" w:name="_Toc477130315"/>
      <w:bookmarkStart w:id="777" w:name="_Toc476519160"/>
      <w:bookmarkStart w:id="778" w:name="_Toc477130316"/>
      <w:bookmarkStart w:id="779" w:name="_Toc476519161"/>
      <w:bookmarkStart w:id="780" w:name="_Toc477130317"/>
      <w:bookmarkStart w:id="781" w:name="_Toc476519162"/>
      <w:bookmarkStart w:id="782" w:name="_Toc477130318"/>
      <w:bookmarkStart w:id="783" w:name="_Toc476519163"/>
      <w:bookmarkStart w:id="784" w:name="_Toc477130319"/>
      <w:bookmarkStart w:id="785" w:name="_Toc476519164"/>
      <w:bookmarkStart w:id="786" w:name="_Toc477130320"/>
      <w:bookmarkStart w:id="787" w:name="_Toc476519165"/>
      <w:bookmarkStart w:id="788" w:name="_Toc477130321"/>
      <w:bookmarkStart w:id="789" w:name="_Toc476519166"/>
      <w:bookmarkStart w:id="790" w:name="_Toc477130322"/>
      <w:bookmarkStart w:id="791" w:name="_Toc476519167"/>
      <w:bookmarkStart w:id="792" w:name="_Toc477130323"/>
      <w:bookmarkStart w:id="793" w:name="_Toc476519168"/>
      <w:bookmarkStart w:id="794" w:name="_Toc477130324"/>
      <w:bookmarkStart w:id="795" w:name="_Toc476519169"/>
      <w:bookmarkStart w:id="796" w:name="_Toc477130325"/>
      <w:bookmarkStart w:id="797" w:name="_Toc476519170"/>
      <w:bookmarkStart w:id="798" w:name="_Toc477130326"/>
      <w:bookmarkStart w:id="799" w:name="_Toc476519171"/>
      <w:bookmarkStart w:id="800" w:name="_Toc477130327"/>
      <w:bookmarkStart w:id="801" w:name="_Toc476519172"/>
      <w:bookmarkStart w:id="802" w:name="_Toc477130328"/>
      <w:bookmarkStart w:id="803" w:name="_Toc476519173"/>
      <w:bookmarkStart w:id="804" w:name="_Toc477130329"/>
      <w:bookmarkStart w:id="805" w:name="_Toc476519174"/>
      <w:bookmarkStart w:id="806" w:name="_Toc477130330"/>
      <w:bookmarkStart w:id="807" w:name="_Toc476519175"/>
      <w:bookmarkStart w:id="808" w:name="_Toc477130331"/>
      <w:bookmarkStart w:id="809" w:name="_Toc476519176"/>
      <w:bookmarkStart w:id="810" w:name="_Toc477130332"/>
      <w:bookmarkStart w:id="811" w:name="_Toc476519177"/>
      <w:bookmarkStart w:id="812" w:name="_Toc477130333"/>
      <w:bookmarkStart w:id="813" w:name="_Toc476519178"/>
      <w:bookmarkStart w:id="814" w:name="_Toc477130334"/>
      <w:bookmarkStart w:id="815" w:name="_Toc476519179"/>
      <w:bookmarkStart w:id="816" w:name="_Toc477130335"/>
      <w:bookmarkStart w:id="817" w:name="_Toc476519180"/>
      <w:bookmarkStart w:id="818" w:name="_Toc477130336"/>
      <w:bookmarkStart w:id="819" w:name="_Toc476519181"/>
      <w:bookmarkStart w:id="820" w:name="_Toc477130337"/>
      <w:bookmarkStart w:id="821" w:name="_Toc476519182"/>
      <w:bookmarkStart w:id="822" w:name="_Toc477130338"/>
      <w:bookmarkStart w:id="823" w:name="_Toc476519183"/>
      <w:bookmarkStart w:id="824" w:name="_Toc477130339"/>
      <w:bookmarkStart w:id="825" w:name="_Toc476519184"/>
      <w:bookmarkStart w:id="826" w:name="_Toc477130340"/>
      <w:bookmarkStart w:id="827" w:name="_Toc476519185"/>
      <w:bookmarkStart w:id="828" w:name="_Toc477130341"/>
      <w:bookmarkStart w:id="829" w:name="_Toc476519186"/>
      <w:bookmarkStart w:id="830" w:name="_Toc477130342"/>
      <w:bookmarkStart w:id="831" w:name="_Toc476519187"/>
      <w:bookmarkStart w:id="832" w:name="_Toc477130343"/>
      <w:bookmarkStart w:id="833" w:name="_Toc476519188"/>
      <w:bookmarkStart w:id="834" w:name="_Toc477130344"/>
      <w:bookmarkStart w:id="835" w:name="_Toc476519189"/>
      <w:bookmarkStart w:id="836" w:name="_Toc477130345"/>
      <w:bookmarkStart w:id="837" w:name="_Toc476519190"/>
      <w:bookmarkStart w:id="838" w:name="_Toc477130346"/>
      <w:bookmarkStart w:id="839" w:name="_Toc476519191"/>
      <w:bookmarkStart w:id="840" w:name="_Toc477130347"/>
      <w:bookmarkStart w:id="841" w:name="_Toc476519192"/>
      <w:bookmarkStart w:id="842" w:name="_Toc477130348"/>
      <w:bookmarkStart w:id="843" w:name="_Toc476519193"/>
      <w:bookmarkStart w:id="844" w:name="_Toc477130349"/>
      <w:bookmarkStart w:id="845" w:name="_Toc476519194"/>
      <w:bookmarkStart w:id="846" w:name="_Toc477130350"/>
      <w:bookmarkStart w:id="847" w:name="_Toc476519195"/>
      <w:bookmarkStart w:id="848" w:name="_Toc477130351"/>
      <w:bookmarkStart w:id="849" w:name="_Toc476519196"/>
      <w:bookmarkStart w:id="850" w:name="_Toc477130352"/>
      <w:bookmarkStart w:id="851" w:name="_Toc476519197"/>
      <w:bookmarkStart w:id="852" w:name="_Toc477130353"/>
      <w:bookmarkStart w:id="853" w:name="_Toc476519198"/>
      <w:bookmarkStart w:id="854" w:name="_Toc477130354"/>
      <w:bookmarkStart w:id="855" w:name="_Toc476519199"/>
      <w:bookmarkStart w:id="856" w:name="_Toc477130355"/>
      <w:bookmarkStart w:id="857" w:name="_Toc476519200"/>
      <w:bookmarkStart w:id="858" w:name="_Toc477130356"/>
      <w:bookmarkStart w:id="859" w:name="_Toc476519201"/>
      <w:bookmarkStart w:id="860" w:name="_Toc477130357"/>
      <w:bookmarkStart w:id="861" w:name="_Toc476519202"/>
      <w:bookmarkStart w:id="862" w:name="_Toc477130358"/>
      <w:bookmarkStart w:id="863" w:name="_ConfigMgr_コンソールによる展開結果の確認"/>
      <w:bookmarkStart w:id="864" w:name="_Toc496885374"/>
      <w:bookmarkStart w:id="865" w:name="_Toc323636599"/>
      <w:bookmarkStart w:id="866" w:name="_Toc325443916"/>
      <w:bookmarkStart w:id="867" w:name="_Toc326845390"/>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r>
        <w:rPr>
          <w:rFonts w:hint="eastAsia"/>
        </w:rPr>
        <w:lastRenderedPageBreak/>
        <w:t xml:space="preserve">ConfigMgr </w:t>
      </w:r>
      <w:r>
        <w:rPr>
          <w:rFonts w:hint="eastAsia"/>
        </w:rPr>
        <w:t>コンソールによる展開結果の確認</w:t>
      </w:r>
      <w:bookmarkEnd w:id="864"/>
    </w:p>
    <w:p w14:paraId="3D44AD7E" w14:textId="77777777" w:rsidR="002C4A44" w:rsidRDefault="002C4A44" w:rsidP="002C4A44">
      <w:r>
        <w:rPr>
          <w:rFonts w:hint="eastAsia"/>
        </w:rPr>
        <w:t>本節では、Office 展開ツールを利用して展開された</w:t>
      </w:r>
      <w:r w:rsidR="00EC4EC9">
        <w:rPr>
          <w:rFonts w:hint="eastAsia"/>
        </w:rPr>
        <w:t xml:space="preserve"> </w:t>
      </w:r>
      <w:r>
        <w:rPr>
          <w:rFonts w:hint="eastAsia"/>
        </w:rPr>
        <w:t>Office 365 ProPlus の</w:t>
      </w:r>
      <w:r w:rsidR="00DF1DC1">
        <w:rPr>
          <w:rFonts w:hint="eastAsia"/>
        </w:rPr>
        <w:t>展開結果の確認方法について解説します。</w:t>
      </w:r>
      <w:r w:rsidR="00C57679">
        <w:rPr>
          <w:rFonts w:hint="eastAsia"/>
        </w:rPr>
        <w:t>なお、本手順は Office 365 ProPlus 展開後にハードウェア インベントリを実行することで初めて結果を確認できます。すぐに結果を確認する場合はハードウェア インベントリを収集してから操作してください。</w:t>
      </w:r>
    </w:p>
    <w:p w14:paraId="0EC088DA" w14:textId="77777777" w:rsidR="002C4A44" w:rsidRPr="00DF1DC1" w:rsidRDefault="002C4A44" w:rsidP="002C4A44"/>
    <w:p w14:paraId="0B4ED104" w14:textId="56802B98" w:rsidR="002C4A44" w:rsidRDefault="0057282D" w:rsidP="00C06644">
      <w:pPr>
        <w:pStyle w:val="a"/>
        <w:numPr>
          <w:ilvl w:val="0"/>
          <w:numId w:val="46"/>
        </w:numPr>
      </w:pPr>
      <w:r>
        <w:t xml:space="preserve">cm.contoso.com </w:t>
      </w:r>
      <w:r>
        <w:rPr>
          <w:rFonts w:hint="eastAsia"/>
        </w:rPr>
        <w:t>で操作します。</w:t>
      </w:r>
      <w:r>
        <w:br/>
      </w:r>
      <w:r w:rsidR="002C4A44">
        <w:t>ConfigMgr コンソール画面で、</w:t>
      </w:r>
      <w:r w:rsidR="002C4A44">
        <w:rPr>
          <w:rFonts w:hint="eastAsia"/>
        </w:rPr>
        <w:t>[</w:t>
      </w:r>
      <w:r w:rsidR="00162800">
        <w:rPr>
          <w:rFonts w:hint="eastAsia"/>
        </w:rPr>
        <w:t>ソフトウェア ライブラリ</w:t>
      </w:r>
      <w:r w:rsidR="002C4A44">
        <w:rPr>
          <w:rFonts w:hint="eastAsia"/>
        </w:rPr>
        <w:t>] ワークスペースをクリックし、[</w:t>
      </w:r>
      <w:r w:rsidR="00F12CC8">
        <w:rPr>
          <w:rFonts w:hint="eastAsia"/>
        </w:rPr>
        <w:t>Office</w:t>
      </w:r>
      <w:r w:rsidR="00F12CC8">
        <w:t xml:space="preserve"> 365 クライアント管理</w:t>
      </w:r>
      <w:r w:rsidR="002C4A44">
        <w:rPr>
          <w:rFonts w:hint="eastAsia"/>
        </w:rPr>
        <w:t>] をクリックし</w:t>
      </w:r>
      <w:r w:rsidR="00F12CC8">
        <w:rPr>
          <w:rFonts w:hint="eastAsia"/>
        </w:rPr>
        <w:t>て</w:t>
      </w:r>
      <w:r w:rsidR="002C4A44">
        <w:rPr>
          <w:rFonts w:hint="eastAsia"/>
        </w:rPr>
        <w:t>、[</w:t>
      </w:r>
      <w:r w:rsidR="00F12CC8">
        <w:t>Office 365 クライアント</w:t>
      </w:r>
      <w:r w:rsidR="002C4A44">
        <w:rPr>
          <w:rFonts w:hint="eastAsia"/>
        </w:rPr>
        <w:t xml:space="preserve">] </w:t>
      </w:r>
      <w:r w:rsidR="00F12CC8">
        <w:rPr>
          <w:rFonts w:hint="eastAsia"/>
        </w:rPr>
        <w:t>からインストール</w:t>
      </w:r>
      <w:r w:rsidR="00F12CC8">
        <w:t>済みクライアントの総数、</w:t>
      </w:r>
      <w:r w:rsidR="002C4A44">
        <w:rPr>
          <w:rFonts w:hint="eastAsia"/>
        </w:rPr>
        <w:t>[</w:t>
      </w:r>
      <w:r w:rsidR="00F12CC8">
        <w:rPr>
          <w:rFonts w:hint="eastAsia"/>
        </w:rPr>
        <w:t>Office</w:t>
      </w:r>
      <w:r w:rsidR="00F12CC8">
        <w:t xml:space="preserve"> 365 クライアントの</w:t>
      </w:r>
      <w:r w:rsidR="00F12CC8">
        <w:rPr>
          <w:rFonts w:hint="eastAsia"/>
        </w:rPr>
        <w:t>バージョン</w:t>
      </w:r>
      <w:r w:rsidR="002C4A44">
        <w:rPr>
          <w:rFonts w:hint="eastAsia"/>
        </w:rPr>
        <w:t xml:space="preserve">] </w:t>
      </w:r>
      <w:r w:rsidR="00F12CC8">
        <w:rPr>
          <w:rFonts w:hint="eastAsia"/>
        </w:rPr>
        <w:t>から</w:t>
      </w:r>
      <w:r w:rsidR="00F12CC8">
        <w:t>インストール</w:t>
      </w:r>
      <w:r w:rsidR="00F12CC8">
        <w:rPr>
          <w:rFonts w:hint="eastAsia"/>
        </w:rPr>
        <w:t>された</w:t>
      </w:r>
      <w:r w:rsidR="00F12CC8">
        <w:t xml:space="preserve"> Office 365 ProPlus のバージョンをそれぞれ確認でき</w:t>
      </w:r>
      <w:r w:rsidR="002C4A44">
        <w:rPr>
          <w:rFonts w:hint="eastAsia"/>
        </w:rPr>
        <w:t>ます。</w:t>
      </w:r>
    </w:p>
    <w:p w14:paraId="69B5344F" w14:textId="77777777" w:rsidR="002C4A44" w:rsidRDefault="00120C1F" w:rsidP="002C4A44">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534848" behindDoc="0" locked="0" layoutInCell="1" allowOverlap="1" wp14:anchorId="77B71313" wp14:editId="73F8FA04">
                <wp:simplePos x="0" y="0"/>
                <wp:positionH relativeFrom="margin">
                  <wp:posOffset>2576194</wp:posOffset>
                </wp:positionH>
                <wp:positionV relativeFrom="paragraph">
                  <wp:posOffset>696594</wp:posOffset>
                </wp:positionV>
                <wp:extent cx="249480" cy="241200"/>
                <wp:effectExtent l="0" t="19050" r="36830" b="6985"/>
                <wp:wrapNone/>
                <wp:docPr id="43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BC7CE0A" w14:textId="77777777" w:rsidR="004A7761" w:rsidRDefault="004A7761" w:rsidP="002C4A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71313" id="_x0000_s1062" type="#_x0000_t66" style="position:absolute;left:0;text-align:left;margin-left:202.85pt;margin-top:54.85pt;width:19.65pt;height:19pt;rotation:-2274283fd;z-index:25153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" adj="10442" fillcolor="red" strokecolor="window" strokeweight="1.5pt">
                <v:textbox>
                  <w:txbxContent>
                    <w:p w14:paraId="6BC7CE0A" w14:textId="77777777" w:rsidR="004A7761" w:rsidRDefault="004A7761" w:rsidP="002C4A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533824" behindDoc="0" locked="0" layoutInCell="1" allowOverlap="1" wp14:anchorId="1DDF0838" wp14:editId="5E887C97">
                <wp:simplePos x="0" y="0"/>
                <wp:positionH relativeFrom="margin">
                  <wp:posOffset>1623694</wp:posOffset>
                </wp:positionH>
                <wp:positionV relativeFrom="paragraph">
                  <wp:posOffset>699924</wp:posOffset>
                </wp:positionV>
                <wp:extent cx="249480" cy="241200"/>
                <wp:effectExtent l="0" t="19050" r="36830" b="6985"/>
                <wp:wrapNone/>
                <wp:docPr id="43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28C4FA" w14:textId="77777777" w:rsidR="004A7761" w:rsidRDefault="004A7761" w:rsidP="002C4A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F0838" id="_x0000_s1063" type="#_x0000_t66" style="position:absolute;left:0;text-align:left;margin-left:127.85pt;margin-top:55.1pt;width:19.65pt;height:19pt;rotation:-2274283fd;z-index:25153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" adj="10442" fillcolor="red" strokecolor="window" strokeweight="1.5pt">
                <v:textbox>
                  <w:txbxContent>
                    <w:p w14:paraId="6F28C4FA" w14:textId="77777777" w:rsidR="004A7761" w:rsidRDefault="004A7761" w:rsidP="002C4A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532800" behindDoc="0" locked="0" layoutInCell="1" allowOverlap="1" wp14:anchorId="27B8134D" wp14:editId="66949A60">
                <wp:simplePos x="0" y="0"/>
                <wp:positionH relativeFrom="margin">
                  <wp:posOffset>610235</wp:posOffset>
                </wp:positionH>
                <wp:positionV relativeFrom="paragraph">
                  <wp:posOffset>694844</wp:posOffset>
                </wp:positionV>
                <wp:extent cx="249480" cy="241200"/>
                <wp:effectExtent l="0" t="19050" r="36830" b="6985"/>
                <wp:wrapNone/>
                <wp:docPr id="43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5A8162D" w14:textId="77777777" w:rsidR="004A7761" w:rsidRDefault="004A7761" w:rsidP="002C4A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8134D" id="_x0000_s1064" type="#_x0000_t66" style="position:absolute;left:0;text-align:left;margin-left:48.05pt;margin-top:54.7pt;width:19.65pt;height:19pt;rotation:-2274283fd;z-index:25153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" adj="10442" fillcolor="red" strokecolor="window" strokeweight="1.5pt">
                <v:textbox>
                  <w:txbxContent>
                    <w:p w14:paraId="55A8162D" w14:textId="77777777" w:rsidR="004A7761" w:rsidRDefault="004A7761" w:rsidP="002C4A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531776" behindDoc="0" locked="0" layoutInCell="1" allowOverlap="1" wp14:anchorId="4FFAF0C4" wp14:editId="047EA025">
                <wp:simplePos x="0" y="0"/>
                <wp:positionH relativeFrom="margin">
                  <wp:posOffset>615302</wp:posOffset>
                </wp:positionH>
                <wp:positionV relativeFrom="paragraph">
                  <wp:posOffset>1921510</wp:posOffset>
                </wp:positionV>
                <wp:extent cx="249480" cy="241200"/>
                <wp:effectExtent l="0" t="19050" r="36830" b="6985"/>
                <wp:wrapNone/>
                <wp:docPr id="43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D0006D7" w14:textId="77777777" w:rsidR="004A7761" w:rsidRDefault="004A7761" w:rsidP="002C4A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AF0C4" id="_x0000_s1065" type="#_x0000_t66" style="position:absolute;left:0;text-align:left;margin-left:48.45pt;margin-top:151.3pt;width:19.65pt;height:19pt;rotation:-2274283fd;z-index:25153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" adj="10442" fillcolor="red" strokecolor="window" strokeweight="1.5pt">
                <v:textbox>
                  <w:txbxContent>
                    <w:p w14:paraId="2D0006D7" w14:textId="77777777" w:rsidR="004A7761" w:rsidRDefault="004A7761" w:rsidP="002C4A44">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C4A44">
        <w:rPr>
          <w:noProof/>
        </w:rPr>
        <w:drawing>
          <wp:inline distT="0" distB="0" distL="0" distR="0" wp14:anchorId="5DD23400" wp14:editId="49C84EAA">
            <wp:extent cx="4250423" cy="2302313"/>
            <wp:effectExtent l="19050" t="19050" r="17145" b="22225"/>
            <wp:docPr id="442" name="図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orieKunii\AppData\Local\Microsoft\Windows\INetCacheContent.Word\cmo365-002.bmp"/>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250423" cy="2302313"/>
                    </a:xfrm>
                    <a:prstGeom prst="rect">
                      <a:avLst/>
                    </a:prstGeom>
                    <a:noFill/>
                    <a:ln>
                      <a:solidFill>
                        <a:schemeClr val="tx1"/>
                      </a:solidFill>
                    </a:ln>
                  </pic:spPr>
                </pic:pic>
              </a:graphicData>
            </a:graphic>
          </wp:inline>
        </w:drawing>
      </w:r>
    </w:p>
    <w:p w14:paraId="7513377A" w14:textId="77777777" w:rsidR="002C4A44" w:rsidRDefault="00F12CC8" w:rsidP="00E62A24">
      <w:pPr>
        <w:widowControl/>
        <w:jc w:val="left"/>
        <w:rPr>
          <w:kern w:val="0"/>
        </w:rPr>
      </w:pPr>
      <w:r>
        <w:rPr>
          <w:rFonts w:hint="eastAsia"/>
          <w:kern w:val="0"/>
        </w:rPr>
        <w:t>NOTE:</w:t>
      </w:r>
    </w:p>
    <w:p w14:paraId="7D442732" w14:textId="6F9FAED7" w:rsidR="00F12CC8" w:rsidRDefault="00F12CC8" w:rsidP="00E62A24">
      <w:pPr>
        <w:widowControl/>
        <w:jc w:val="left"/>
        <w:rPr>
          <w:kern w:val="0"/>
        </w:rPr>
      </w:pPr>
      <w:r>
        <w:rPr>
          <w:rFonts w:hint="eastAsia"/>
          <w:kern w:val="0"/>
        </w:rPr>
        <w:t>[</w:t>
      </w:r>
      <w:r>
        <w:rPr>
          <w:rFonts w:hint="eastAsia"/>
        </w:rPr>
        <w:t>Office</w:t>
      </w:r>
      <w:r>
        <w:t xml:space="preserve"> 365 クライアント管理</w:t>
      </w:r>
      <w:r>
        <w:rPr>
          <w:rFonts w:hint="eastAsia"/>
          <w:kern w:val="0"/>
        </w:rPr>
        <w:t>] 画面から [コレクション] ドロップダウンリストボックスをクリックすると、特定のコレクションに含まれるクライアントの中から Office 365 ProPlus の展開状況が確認できます。</w:t>
      </w:r>
    </w:p>
    <w:p w14:paraId="3AA0AE50" w14:textId="77777777" w:rsidR="00F12CC8" w:rsidRDefault="00F12CC8" w:rsidP="00E62A24">
      <w:pPr>
        <w:widowControl/>
        <w:jc w:val="left"/>
        <w:rPr>
          <w:kern w:val="0"/>
        </w:rPr>
      </w:pPr>
    </w:p>
    <w:p w14:paraId="414C045C" w14:textId="77777777" w:rsidR="00F12CC8" w:rsidRDefault="00F12CC8" w:rsidP="00F12CC8">
      <w:pPr>
        <w:widowControl/>
        <w:jc w:val="left"/>
        <w:rPr>
          <w:kern w:val="0"/>
        </w:rPr>
      </w:pPr>
      <w:r>
        <w:rPr>
          <w:rFonts w:hint="eastAsia"/>
          <w:kern w:val="0"/>
        </w:rPr>
        <w:t>NOTE:</w:t>
      </w:r>
    </w:p>
    <w:p w14:paraId="1C501A56" w14:textId="40CF3E96" w:rsidR="00F12CC8" w:rsidRDefault="00F12CC8" w:rsidP="00F12CC8">
      <w:pPr>
        <w:widowControl/>
        <w:jc w:val="left"/>
        <w:rPr>
          <w:kern w:val="0"/>
        </w:rPr>
      </w:pPr>
      <w:r>
        <w:rPr>
          <w:rFonts w:hint="eastAsia"/>
          <w:kern w:val="0"/>
        </w:rPr>
        <w:t>[</w:t>
      </w:r>
      <w:r>
        <w:rPr>
          <w:rFonts w:hint="eastAsia"/>
        </w:rPr>
        <w:t>Office</w:t>
      </w:r>
      <w:r>
        <w:t xml:space="preserve"> 365 クライアント管理</w:t>
      </w:r>
      <w:r>
        <w:rPr>
          <w:rFonts w:hint="eastAsia"/>
          <w:kern w:val="0"/>
        </w:rPr>
        <w:t>] 画面では、</w:t>
      </w:r>
      <w:del w:id="868" w:author="Hidekazu Suzuki" w:date="2017-10-25T16:37:00Z">
        <w:r w:rsidDel="00007EA2">
          <w:rPr>
            <w:rFonts w:hint="eastAsia"/>
            <w:kern w:val="0"/>
          </w:rPr>
          <w:delText xml:space="preserve">から </w:delText>
        </w:r>
      </w:del>
      <w:r>
        <w:rPr>
          <w:rFonts w:hint="eastAsia"/>
        </w:rPr>
        <w:t>[</w:t>
      </w:r>
      <w:r>
        <w:t>Office 365 クライアント</w:t>
      </w:r>
      <w:r>
        <w:rPr>
          <w:rFonts w:hint="eastAsia"/>
        </w:rPr>
        <w:t>] と [Office</w:t>
      </w:r>
      <w:r>
        <w:t xml:space="preserve"> 365 クライアントの</w:t>
      </w:r>
      <w:r>
        <w:rPr>
          <w:rFonts w:hint="eastAsia"/>
        </w:rPr>
        <w:t>バージョン]</w:t>
      </w:r>
      <w:r>
        <w:rPr>
          <w:rFonts w:hint="eastAsia"/>
          <w:kern w:val="0"/>
        </w:rPr>
        <w:t xml:space="preserve"> の他、[Office 365 クライアントの言語]、[Office 365 クライアント チャネル]、[Office 365 展開の概要] (更新プログラムの適用に関する状況の確認) がそれぞれ行えます。</w:t>
      </w:r>
    </w:p>
    <w:p w14:paraId="05273D00" w14:textId="604CB6BC" w:rsidR="00903CEA" w:rsidRDefault="00F12CC8">
      <w:pPr>
        <w:widowControl/>
        <w:jc w:val="left"/>
        <w:rPr>
          <w:rFonts w:eastAsia="メイリオ" w:cstheme="majorBidi"/>
          <w:b/>
          <w:sz w:val="28"/>
          <w:szCs w:val="32"/>
        </w:rPr>
      </w:pPr>
      <w:r>
        <w:rPr>
          <w:rFonts w:hint="eastAsia"/>
          <w:kern w:val="0"/>
        </w:rPr>
        <w:t>なお、[</w:t>
      </w:r>
      <w:r>
        <w:rPr>
          <w:rFonts w:hint="eastAsia"/>
        </w:rPr>
        <w:t>Office</w:t>
      </w:r>
      <w:r>
        <w:t xml:space="preserve"> 365 クライアント管理</w:t>
      </w:r>
      <w:r>
        <w:rPr>
          <w:rFonts w:hint="eastAsia"/>
          <w:kern w:val="0"/>
        </w:rPr>
        <w:t>] 画面で確認できるのは、総数だけであり、展開済みコンピューター名を含む詳細については、ConfigMgr コンソールからクエリを作成し、確認してください。</w:t>
      </w:r>
      <w:bookmarkEnd w:id="865"/>
      <w:bookmarkEnd w:id="866"/>
      <w:bookmarkEnd w:id="867"/>
      <w:r w:rsidR="00903CEA">
        <w:br w:type="page"/>
      </w:r>
    </w:p>
    <w:p w14:paraId="4D5BE039" w14:textId="77777777" w:rsidR="0037099C" w:rsidRDefault="001F72BA" w:rsidP="001F72BA">
      <w:pPr>
        <w:pStyle w:val="1"/>
      </w:pPr>
      <w:bookmarkStart w:id="869" w:name="_Toc496885375"/>
      <w:r w:rsidRPr="001F72BA">
        <w:lastRenderedPageBreak/>
        <w:t xml:space="preserve">Office 365 ProPlus </w:t>
      </w:r>
      <w:r w:rsidRPr="001F72BA">
        <w:t>の更新方法</w:t>
      </w:r>
      <w:bookmarkEnd w:id="869"/>
    </w:p>
    <w:p w14:paraId="58B5BF86" w14:textId="77777777" w:rsidR="00BD733F" w:rsidRDefault="0031690E" w:rsidP="00BD733F">
      <w:r>
        <w:rPr>
          <w:rFonts w:hint="eastAsia"/>
        </w:rPr>
        <w:t>本章では、</w:t>
      </w:r>
      <w:r w:rsidR="00BD733F">
        <w:rPr>
          <w:rFonts w:hint="eastAsia"/>
        </w:rPr>
        <w:t>前の章で展開された Office 365 ProPlus に対して、更新プログラムを展開する方法について確認します。更新プログラムの展開には、SCCM における他の更新プログラムの展開方法と同じく、次の 3 つのステップで実行します。</w:t>
      </w:r>
    </w:p>
    <w:p w14:paraId="4F816932" w14:textId="77777777" w:rsidR="0031690E" w:rsidRDefault="0031690E"/>
    <w:p w14:paraId="32AD841F" w14:textId="77777777" w:rsidR="00BD733F" w:rsidRDefault="00BD733F" w:rsidP="00BD733F">
      <w:pPr>
        <w:pStyle w:val="a"/>
        <w:numPr>
          <w:ilvl w:val="0"/>
          <w:numId w:val="34"/>
        </w:numPr>
      </w:pPr>
      <w:r>
        <w:rPr>
          <w:rFonts w:hint="eastAsia"/>
        </w:rPr>
        <w:t>ソフトウェア更新ポイントの構成</w:t>
      </w:r>
      <w:r w:rsidR="00580F55">
        <w:rPr>
          <w:rFonts w:hint="eastAsia"/>
        </w:rPr>
        <w:t xml:space="preserve"> (</w:t>
      </w:r>
      <w:hyperlink w:anchor="_ソフトウェアの更新ポイントの構成" w:history="1">
        <w:r w:rsidR="00580F55" w:rsidRPr="00580F55">
          <w:rPr>
            <w:rStyle w:val="ab"/>
            <w:rFonts w:hint="eastAsia"/>
          </w:rPr>
          <w:t>5.1 節</w:t>
        </w:r>
      </w:hyperlink>
      <w:r w:rsidR="00580F55">
        <w:rPr>
          <w:rFonts w:hint="eastAsia"/>
        </w:rPr>
        <w:t>)</w:t>
      </w:r>
      <w:r>
        <w:br/>
      </w:r>
      <w:r>
        <w:rPr>
          <w:rFonts w:hint="eastAsia"/>
        </w:rPr>
        <w:t>SCCM サイト システムにソフトウェア更新ポイントを追加し、Microsoft Update から更新プログラムのカタログ ファイルがダウンロードできるように構成します。</w:t>
      </w:r>
    </w:p>
    <w:p w14:paraId="45B274C0" w14:textId="77777777" w:rsidR="00BD733F" w:rsidRDefault="00BD733F" w:rsidP="00BD733F">
      <w:pPr>
        <w:pStyle w:val="a"/>
        <w:numPr>
          <w:ilvl w:val="0"/>
          <w:numId w:val="34"/>
        </w:numPr>
      </w:pPr>
      <w:r>
        <w:rPr>
          <w:rFonts w:hint="eastAsia"/>
        </w:rPr>
        <w:t>クライアント構成</w:t>
      </w:r>
      <w:r w:rsidR="00580F55">
        <w:rPr>
          <w:rFonts w:hint="eastAsia"/>
        </w:rPr>
        <w:t xml:space="preserve"> (</w:t>
      </w:r>
      <w:hyperlink w:anchor="_クライアント構成" w:history="1">
        <w:r w:rsidR="00580F55" w:rsidRPr="00580F55">
          <w:rPr>
            <w:rStyle w:val="ab"/>
            <w:rFonts w:hint="eastAsia"/>
          </w:rPr>
          <w:t>5.2 節</w:t>
        </w:r>
      </w:hyperlink>
      <w:r w:rsidR="00580F55">
        <w:rPr>
          <w:rFonts w:hint="eastAsia"/>
        </w:rPr>
        <w:t>)</w:t>
      </w:r>
      <w:r>
        <w:br/>
      </w:r>
      <w:r>
        <w:rPr>
          <w:rFonts w:hint="eastAsia"/>
        </w:rPr>
        <w:t>SCCM クライアントが SCCM のソフトウェア更新機能を利用して、更新プログラムが展開されるように構成します。また、SCCM クライアントで更新プログラムのスキャンを行い、必要な更新プログラムの見極めを行います。</w:t>
      </w:r>
    </w:p>
    <w:p w14:paraId="6A35BB45" w14:textId="77777777" w:rsidR="00BD733F" w:rsidRPr="00522D4F" w:rsidRDefault="00BD733F" w:rsidP="00BD733F">
      <w:pPr>
        <w:pStyle w:val="a"/>
        <w:numPr>
          <w:ilvl w:val="0"/>
          <w:numId w:val="34"/>
        </w:numPr>
      </w:pPr>
      <w:r>
        <w:rPr>
          <w:rFonts w:hint="eastAsia"/>
        </w:rPr>
        <w:t>更新プログラムの展開</w:t>
      </w:r>
      <w:r w:rsidR="00580F55">
        <w:rPr>
          <w:rFonts w:hint="eastAsia"/>
        </w:rPr>
        <w:t xml:space="preserve"> (</w:t>
      </w:r>
      <w:hyperlink w:anchor="_更新プログラムの展開" w:history="1">
        <w:r w:rsidR="00580F55" w:rsidRPr="00580F55">
          <w:rPr>
            <w:rStyle w:val="ab"/>
            <w:rFonts w:hint="eastAsia"/>
          </w:rPr>
          <w:t>5.3 節</w:t>
        </w:r>
      </w:hyperlink>
      <w:r w:rsidR="00580F55">
        <w:rPr>
          <w:rFonts w:hint="eastAsia"/>
        </w:rPr>
        <w:t>)</w:t>
      </w:r>
      <w:r>
        <w:br/>
      </w:r>
      <w:r>
        <w:rPr>
          <w:rFonts w:hint="eastAsia"/>
        </w:rPr>
        <w:t>SCCM クライアントに必要な更新プログラムが決定したら、更新プログラムのダウンロードと展開を行い</w:t>
      </w:r>
      <w:r w:rsidR="000D6D53">
        <w:rPr>
          <w:rFonts w:hint="eastAsia"/>
        </w:rPr>
        <w:t>ます。また、これらの作業は自動化されるように、自動展開規則を作成して展開することもできます。</w:t>
      </w:r>
    </w:p>
    <w:p w14:paraId="2A5E37E2" w14:textId="77777777" w:rsidR="00173363" w:rsidRDefault="00173363"/>
    <w:p w14:paraId="7B92AF91" w14:textId="77777777" w:rsidR="000D6D53" w:rsidRDefault="000D6D53">
      <w:r>
        <w:rPr>
          <w:rFonts w:hint="eastAsia"/>
        </w:rPr>
        <w:t>次の節から、これらのステップに沿って、必要な作業手順について確認します。</w:t>
      </w:r>
    </w:p>
    <w:p w14:paraId="45663F0B" w14:textId="77777777" w:rsidR="000D6D53" w:rsidRDefault="000D6D53"/>
    <w:p w14:paraId="7E8D5C17" w14:textId="77777777" w:rsidR="000D6D53" w:rsidRDefault="000D6D53">
      <w:pPr>
        <w:widowControl/>
        <w:jc w:val="left"/>
        <w:rPr>
          <w:rFonts w:eastAsia="メイリオ" w:cs="メイリオ"/>
          <w:b/>
          <w:sz w:val="28"/>
        </w:rPr>
      </w:pPr>
      <w:r>
        <w:br w:type="page"/>
      </w:r>
    </w:p>
    <w:p w14:paraId="1012C90E" w14:textId="77777777" w:rsidR="00FD7718" w:rsidRDefault="00FD7718" w:rsidP="00FD7718">
      <w:pPr>
        <w:pStyle w:val="2"/>
      </w:pPr>
      <w:bookmarkStart w:id="870" w:name="_ソフトウェアの更新ポイントの構成"/>
      <w:bookmarkStart w:id="871" w:name="_Toc496885376"/>
      <w:bookmarkEnd w:id="870"/>
      <w:r>
        <w:rPr>
          <w:rFonts w:hint="eastAsia"/>
        </w:rPr>
        <w:lastRenderedPageBreak/>
        <w:t>ソフトウェアの更新ポイントの構成</w:t>
      </w:r>
      <w:bookmarkEnd w:id="871"/>
    </w:p>
    <w:p w14:paraId="3BB7EABD" w14:textId="77777777" w:rsidR="00FD7718" w:rsidRDefault="000D6D53" w:rsidP="00FD7718">
      <w:r>
        <w:rPr>
          <w:rFonts w:hint="eastAsia"/>
        </w:rPr>
        <w:t>本節では、</w:t>
      </w:r>
      <w:r w:rsidR="00FD7718">
        <w:rPr>
          <w:rFonts w:hint="eastAsia"/>
        </w:rPr>
        <w:t>ソフトウェア更新プログラムの管理の役割を担うソフトウェアの更新ポイントを構成します。ここでは、ソフトウェアの更新ポイントの役割を新たに追加してから、Microsoft Update サイトから最新のカタログリストを取得し、その取得した情報を元に同期対象とするソフトウェア更新プログラムを選択します。</w:t>
      </w:r>
    </w:p>
    <w:p w14:paraId="19B52789" w14:textId="77777777" w:rsidR="00FD7718" w:rsidRDefault="00FD7718" w:rsidP="00FD7718"/>
    <w:p w14:paraId="55BA6233" w14:textId="77777777" w:rsidR="00FD7718" w:rsidRDefault="00FD7718" w:rsidP="00FD7718">
      <w:pPr>
        <w:pStyle w:val="30"/>
      </w:pPr>
      <w:bookmarkStart w:id="872" w:name="_Toc349668778"/>
      <w:bookmarkStart w:id="873" w:name="_Toc496885377"/>
      <w:r>
        <w:rPr>
          <w:rFonts w:hint="eastAsia"/>
        </w:rPr>
        <w:t>ソフトウェアの更新ポイントの追加</w:t>
      </w:r>
      <w:bookmarkEnd w:id="872"/>
      <w:bookmarkEnd w:id="873"/>
    </w:p>
    <w:p w14:paraId="6A56178A" w14:textId="77777777" w:rsidR="00FD7718" w:rsidRDefault="0057282D" w:rsidP="00C225A6">
      <w:pPr>
        <w:pStyle w:val="a"/>
        <w:numPr>
          <w:ilvl w:val="0"/>
          <w:numId w:val="23"/>
        </w:numPr>
        <w:jc w:val="both"/>
      </w:pPr>
      <w:r>
        <w:t xml:space="preserve">cm.contoso.com </w:t>
      </w:r>
      <w:r>
        <w:rPr>
          <w:rFonts w:hint="eastAsia"/>
        </w:rPr>
        <w:t>で操作します。</w:t>
      </w:r>
      <w:r>
        <w:br/>
      </w:r>
      <w:r w:rsidR="00FD7718" w:rsidRPr="00CA6F9E">
        <w:rPr>
          <w:rFonts w:hint="eastAsia"/>
        </w:rPr>
        <w:t>ConfigMgr コンソール画面で、[管理] ワークスペースをクリックし、[サイトの構成] - [サーバーとサイト システムの役割] をクリックします。[\\cm.contoso.com</w:t>
      </w:r>
      <w:r w:rsidR="00FD7718" w:rsidRPr="00CA6F9E">
        <w:t>]</w:t>
      </w:r>
      <w:r w:rsidR="00FD7718" w:rsidRPr="00CA6F9E">
        <w:rPr>
          <w:rFonts w:hint="eastAsia"/>
        </w:rPr>
        <w:t xml:space="preserve"> サーバーを右クリックし、[サイト システムの役割の追加] をクリックします。</w:t>
      </w:r>
    </w:p>
    <w:p w14:paraId="03D2013F" w14:textId="77777777" w:rsidR="00FD7718" w:rsidRDefault="00FD7718">
      <w:pPr>
        <w:pStyle w:val="C"/>
      </w:pPr>
      <w:r>
        <w:rPr>
          <w:noProof/>
        </w:rPr>
        <mc:AlternateContent>
          <mc:Choice Requires="wps">
            <w:drawing>
              <wp:anchor distT="0" distB="0" distL="114300" distR="114300" simplePos="0" relativeHeight="251621888" behindDoc="0" locked="0" layoutInCell="1" allowOverlap="1" wp14:anchorId="372FF4D9" wp14:editId="45D10764">
                <wp:simplePos x="0" y="0"/>
                <wp:positionH relativeFrom="margin">
                  <wp:posOffset>2111062</wp:posOffset>
                </wp:positionH>
                <wp:positionV relativeFrom="paragraph">
                  <wp:posOffset>956320</wp:posOffset>
                </wp:positionV>
                <wp:extent cx="249555" cy="241300"/>
                <wp:effectExtent l="0" t="19050" r="36195" b="6350"/>
                <wp:wrapNone/>
                <wp:docPr id="597" name="矢印: 左 5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42C461"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FF4D9" id="矢印: 左 597" o:spid="_x0000_s1066" type="#_x0000_t66" style="position:absolute;left:0;text-align:left;margin-left:166.25pt;margin-top:75.3pt;width:19.65pt;height:19pt;rotation:-2274283fd;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" adj="10443" fillcolor="red" strokecolor="window" strokeweight="1.5pt">
                <v:textbox>
                  <w:txbxContent>
                    <w:p w14:paraId="5642C461"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23936" behindDoc="0" locked="0" layoutInCell="1" allowOverlap="1" wp14:anchorId="7F156A01" wp14:editId="7390B108">
                <wp:simplePos x="0" y="0"/>
                <wp:positionH relativeFrom="margin">
                  <wp:posOffset>3011549</wp:posOffset>
                </wp:positionH>
                <wp:positionV relativeFrom="paragraph">
                  <wp:posOffset>1064762</wp:posOffset>
                </wp:positionV>
                <wp:extent cx="249555" cy="241300"/>
                <wp:effectExtent l="0" t="19050" r="36195" b="6350"/>
                <wp:wrapNone/>
                <wp:docPr id="598" name="矢印: 左 5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D8C0F7"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56A01" id="矢印: 左 598" o:spid="_x0000_s1067" type="#_x0000_t66" style="position:absolute;left:0;text-align:left;margin-left:237.15pt;margin-top:83.85pt;width:19.65pt;height:19pt;rotation:-2274283fd;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Og0qAIAAC0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" adj="10443" fillcolor="red" strokecolor="window" strokeweight="1.5pt">
                <v:textbox>
                  <w:txbxContent>
                    <w:p w14:paraId="27D8C0F7"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20864" behindDoc="0" locked="0" layoutInCell="1" allowOverlap="1" wp14:anchorId="10E465BD" wp14:editId="251FB171">
                <wp:simplePos x="0" y="0"/>
                <wp:positionH relativeFrom="margin">
                  <wp:posOffset>1114917</wp:posOffset>
                </wp:positionH>
                <wp:positionV relativeFrom="paragraph">
                  <wp:posOffset>1331008</wp:posOffset>
                </wp:positionV>
                <wp:extent cx="249555" cy="241300"/>
                <wp:effectExtent l="0" t="19050" r="36195" b="6350"/>
                <wp:wrapNone/>
                <wp:docPr id="563" name="矢印: 左 5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AFB053"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465BD" id="矢印: 左 563" o:spid="_x0000_s1068" type="#_x0000_t66" style="position:absolute;left:0;text-align:left;margin-left:87.8pt;margin-top:104.8pt;width:19.65pt;height:19pt;rotation:-2274283fd;z-index:25162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" adj="10443" fillcolor="red" strokecolor="window" strokeweight="1.5pt">
                <v:textbox>
                  <w:txbxContent>
                    <w:p w14:paraId="2DAFB053"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18816" behindDoc="0" locked="0" layoutInCell="1" allowOverlap="1" wp14:anchorId="4BE71537" wp14:editId="7B25BEA9">
                <wp:simplePos x="0" y="0"/>
                <wp:positionH relativeFrom="margin">
                  <wp:posOffset>552812</wp:posOffset>
                </wp:positionH>
                <wp:positionV relativeFrom="paragraph">
                  <wp:posOffset>2687045</wp:posOffset>
                </wp:positionV>
                <wp:extent cx="249555" cy="241300"/>
                <wp:effectExtent l="0" t="19050" r="36195" b="6350"/>
                <wp:wrapNone/>
                <wp:docPr id="416" name="矢印: 左 4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F2D32E"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71537" id="矢印: 左 416" o:spid="_x0000_s1069" type="#_x0000_t66" style="position:absolute;left:0;text-align:left;margin-left:43.55pt;margin-top:211.6pt;width:19.65pt;height:19pt;rotation:-2274283fd;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" adj="10443" fillcolor="red" strokecolor="window" strokeweight="1.5pt">
                <v:textbox>
                  <w:txbxContent>
                    <w:p w14:paraId="24F2D32E"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AD0D43">
        <w:rPr>
          <w:noProof/>
        </w:rPr>
        <w:drawing>
          <wp:inline distT="0" distB="0" distL="0" distR="0" wp14:anchorId="721057DF" wp14:editId="7807F73A">
            <wp:extent cx="4320000" cy="3071249"/>
            <wp:effectExtent l="19050" t="19050" r="23495" b="15240"/>
            <wp:docPr id="5918" name="Picture 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129C3EF7" w14:textId="77777777" w:rsidR="00FD7718" w:rsidRDefault="00FD7718" w:rsidP="00C225A6">
      <w:pPr>
        <w:pStyle w:val="a"/>
        <w:widowControl/>
        <w:numPr>
          <w:ilvl w:val="0"/>
          <w:numId w:val="22"/>
        </w:numPr>
        <w:ind w:left="420"/>
      </w:pPr>
      <w:r>
        <w:br w:type="page"/>
      </w:r>
    </w:p>
    <w:p w14:paraId="0F284680" w14:textId="77777777" w:rsidR="00FD7718" w:rsidRDefault="00FD7718" w:rsidP="00C225A6">
      <w:pPr>
        <w:pStyle w:val="a"/>
        <w:numPr>
          <w:ilvl w:val="0"/>
          <w:numId w:val="23"/>
        </w:numPr>
        <w:jc w:val="both"/>
      </w:pPr>
      <w:r>
        <w:rPr>
          <w:rFonts w:hint="eastAsia"/>
        </w:rPr>
        <w:lastRenderedPageBreak/>
        <w:t>[サイト システムの役割の追加ウィザード] 画面で、[次へ] をクリックします。</w:t>
      </w:r>
    </w:p>
    <w:p w14:paraId="17255BE4" w14:textId="77777777" w:rsidR="00FD7718" w:rsidRDefault="00FD7718">
      <w:pPr>
        <w:pStyle w:val="C"/>
      </w:pPr>
      <w:r>
        <w:rPr>
          <w:rFonts w:ascii="ＭＳ Ｐゴシック" w:hAnsi="ＭＳ Ｐゴシック" w:cs="ＭＳ Ｐゴシック"/>
          <w:noProof/>
          <w:sz w:val="24"/>
          <w:szCs w:val="24"/>
        </w:rPr>
        <mc:AlternateContent>
          <mc:Choice Requires="wps">
            <w:drawing>
              <wp:anchor distT="0" distB="0" distL="114300" distR="114300" simplePos="0" relativeHeight="251625984" behindDoc="0" locked="0" layoutInCell="1" allowOverlap="1" wp14:anchorId="64A45797" wp14:editId="0FC12EE0">
                <wp:simplePos x="0" y="0"/>
                <wp:positionH relativeFrom="margin">
                  <wp:posOffset>2825163</wp:posOffset>
                </wp:positionH>
                <wp:positionV relativeFrom="paragraph">
                  <wp:posOffset>2761804</wp:posOffset>
                </wp:positionV>
                <wp:extent cx="249555" cy="241300"/>
                <wp:effectExtent l="0" t="19050" r="36195" b="6350"/>
                <wp:wrapNone/>
                <wp:docPr id="600" name="矢印: 左 6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D6EBBA"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45797" id="矢印: 左 600" o:spid="_x0000_s1070" type="#_x0000_t66" style="position:absolute;left:0;text-align:left;margin-left:222.45pt;margin-top:217.45pt;width:19.65pt;height:19pt;rotation:-2274283fd;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" adj="10443" fillcolor="red" strokecolor="window" strokeweight="1.5pt">
                <v:textbox>
                  <w:txbxContent>
                    <w:p w14:paraId="1FD6EBBA"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AD0D43">
        <w:rPr>
          <w:noProof/>
        </w:rPr>
        <w:drawing>
          <wp:inline distT="0" distB="0" distL="0" distR="0" wp14:anchorId="012FF3E3" wp14:editId="27ABFAE5">
            <wp:extent cx="3420000" cy="2995029"/>
            <wp:effectExtent l="19050" t="19050" r="28575" b="15240"/>
            <wp:docPr id="5919" name="Picture 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131DF379" w14:textId="77777777" w:rsidR="00FD7718" w:rsidRDefault="00FD7718" w:rsidP="00FD7718">
      <w:pPr>
        <w:ind w:left="360" w:hanging="360"/>
      </w:pPr>
    </w:p>
    <w:p w14:paraId="7F122592" w14:textId="77777777" w:rsidR="00FD7718" w:rsidRDefault="00FD7718" w:rsidP="00C225A6">
      <w:pPr>
        <w:pStyle w:val="a"/>
        <w:numPr>
          <w:ilvl w:val="0"/>
          <w:numId w:val="23"/>
        </w:numPr>
        <w:jc w:val="both"/>
      </w:pPr>
      <w:r>
        <w:rPr>
          <w:rFonts w:hint="eastAsia"/>
        </w:rPr>
        <w:t>[プロキシ] 画面で、[次へ] をクリックします。</w:t>
      </w:r>
    </w:p>
    <w:p w14:paraId="76385037" w14:textId="77777777" w:rsidR="00FD7718" w:rsidRDefault="00FD7718" w:rsidP="00A917A6">
      <w:pPr>
        <w:pStyle w:val="C"/>
      </w:pPr>
      <w:r>
        <w:rPr>
          <w:rFonts w:ascii="ＭＳ Ｐゴシック" w:hAnsi="ＭＳ Ｐゴシック" w:cs="ＭＳ Ｐゴシック"/>
          <w:noProof/>
          <w:sz w:val="24"/>
          <w:szCs w:val="24"/>
        </w:rPr>
        <mc:AlternateContent>
          <mc:Choice Requires="wps">
            <w:drawing>
              <wp:anchor distT="0" distB="0" distL="114300" distR="114300" simplePos="0" relativeHeight="251523584" behindDoc="0" locked="0" layoutInCell="1" allowOverlap="1" wp14:anchorId="0BC4FC36" wp14:editId="48287B74">
                <wp:simplePos x="0" y="0"/>
                <wp:positionH relativeFrom="margin">
                  <wp:posOffset>2824537</wp:posOffset>
                </wp:positionH>
                <wp:positionV relativeFrom="paragraph">
                  <wp:posOffset>2730181</wp:posOffset>
                </wp:positionV>
                <wp:extent cx="249555" cy="241300"/>
                <wp:effectExtent l="0" t="19050" r="36195" b="6350"/>
                <wp:wrapNone/>
                <wp:docPr id="602" name="矢印: 左 6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97B134"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4FC36" id="矢印: 左 602" o:spid="_x0000_s1071" type="#_x0000_t66" style="position:absolute;left:0;text-align:left;margin-left:222.4pt;margin-top:214.95pt;width:19.65pt;height:19pt;rotation:-2274283fd;z-index:25152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" adj="10443" fillcolor="red" strokecolor="window" strokeweight="1.5pt">
                <v:textbox>
                  <w:txbxContent>
                    <w:p w14:paraId="7D97B134"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37F8CF82" wp14:editId="5F3D78BE">
            <wp:extent cx="3420000" cy="2995030"/>
            <wp:effectExtent l="19050" t="19050" r="28575" b="15240"/>
            <wp:docPr id="5920" name="Picture 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p>
    <w:p w14:paraId="3F76183E" w14:textId="77777777" w:rsidR="00FD7718" w:rsidRDefault="00FD7718" w:rsidP="00FD7718">
      <w:r>
        <w:br w:type="page"/>
      </w:r>
    </w:p>
    <w:p w14:paraId="308CE235" w14:textId="77777777" w:rsidR="00FD7718" w:rsidRDefault="00FD7718" w:rsidP="00C225A6">
      <w:pPr>
        <w:pStyle w:val="a"/>
        <w:numPr>
          <w:ilvl w:val="0"/>
          <w:numId w:val="23"/>
        </w:numPr>
        <w:jc w:val="both"/>
      </w:pPr>
      <w:r>
        <w:rPr>
          <w:rFonts w:hint="eastAsia"/>
        </w:rPr>
        <w:lastRenderedPageBreak/>
        <w:t>[システムの役割の選択] 画面で、[ソフトウェアの更新ポイント] にチェックをつけ、[次へ] をクリックします。</w:t>
      </w:r>
    </w:p>
    <w:p w14:paraId="27CEE35F" w14:textId="77777777" w:rsidR="00FD7718" w:rsidRDefault="00FD7718">
      <w:pPr>
        <w:pStyle w:val="C"/>
      </w:pPr>
      <w:r>
        <w:rPr>
          <w:noProof/>
        </w:rPr>
        <mc:AlternateContent>
          <mc:Choice Requires="wps">
            <w:drawing>
              <wp:anchor distT="0" distB="0" distL="114300" distR="114300" simplePos="0" relativeHeight="251629056" behindDoc="0" locked="0" layoutInCell="1" allowOverlap="1" wp14:anchorId="544DF055" wp14:editId="52418545">
                <wp:simplePos x="0" y="0"/>
                <wp:positionH relativeFrom="margin">
                  <wp:posOffset>2817938</wp:posOffset>
                </wp:positionH>
                <wp:positionV relativeFrom="paragraph">
                  <wp:posOffset>2755394</wp:posOffset>
                </wp:positionV>
                <wp:extent cx="249555" cy="241300"/>
                <wp:effectExtent l="0" t="19050" r="36195" b="6350"/>
                <wp:wrapNone/>
                <wp:docPr id="604" name="矢印: 左 6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1F4067"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DF055" id="矢印: 左 604" o:spid="_x0000_s1072" type="#_x0000_t66" style="position:absolute;left:0;text-align:left;margin-left:221.9pt;margin-top:216.95pt;width:19.65pt;height:19pt;rotation:-2274283fd;z-index:25162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7FqAIAAC0FAAAOAAAAZHJzL2Uyb0RvYy54bWysVElu2zAU3RfoHQjuG0mOnE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" adj="10443" fillcolor="red" strokecolor="window" strokeweight="1.5pt">
                <v:textbox>
                  <w:txbxContent>
                    <w:p w14:paraId="671F4067"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27008" behindDoc="0" locked="0" layoutInCell="1" allowOverlap="1" wp14:anchorId="0B5E4F6A" wp14:editId="3C1958B8">
                <wp:simplePos x="0" y="0"/>
                <wp:positionH relativeFrom="margin">
                  <wp:posOffset>1590040</wp:posOffset>
                </wp:positionH>
                <wp:positionV relativeFrom="paragraph">
                  <wp:posOffset>909358</wp:posOffset>
                </wp:positionV>
                <wp:extent cx="249555" cy="241300"/>
                <wp:effectExtent l="0" t="19050" r="36195" b="6350"/>
                <wp:wrapNone/>
                <wp:docPr id="603" name="矢印: 左 6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C5A40A"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E4F6A" id="矢印: 左 603" o:spid="_x0000_s1073" type="#_x0000_t66" style="position:absolute;left:0;text-align:left;margin-left:125.2pt;margin-top:71.6pt;width:19.65pt;height:19pt;rotation:-2274283fd;z-index:25162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" adj="10443" fillcolor="red" strokecolor="window" strokeweight="1.5pt">
                <v:textbox>
                  <w:txbxContent>
                    <w:p w14:paraId="3FC5A40A"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AD0D43">
        <w:rPr>
          <w:noProof/>
        </w:rPr>
        <w:drawing>
          <wp:inline distT="0" distB="0" distL="0" distR="0" wp14:anchorId="336D6210" wp14:editId="0657C3C7">
            <wp:extent cx="3420000" cy="2995029"/>
            <wp:effectExtent l="19050" t="19050" r="28575" b="15240"/>
            <wp:docPr id="107" name="Picture 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1C32D74C" w14:textId="77777777" w:rsidR="00FD7718" w:rsidRDefault="00FD7718" w:rsidP="00FD7718"/>
    <w:p w14:paraId="657A32E8" w14:textId="77777777" w:rsidR="00FD7718" w:rsidRDefault="00FD7718" w:rsidP="00A917A6">
      <w:pPr>
        <w:pStyle w:val="C"/>
      </w:pPr>
      <w:r>
        <w:rPr>
          <w:rFonts w:ascii="ＭＳ Ｐゴシック" w:hAnsi="ＭＳ Ｐゴシック" w:cs="ＭＳ Ｐゴシック"/>
          <w:noProof/>
          <w:sz w:val="24"/>
          <w:szCs w:val="24"/>
        </w:rPr>
        <mc:AlternateContent>
          <mc:Choice Requires="wps">
            <w:drawing>
              <wp:anchor distT="0" distB="0" distL="114300" distR="114300" simplePos="0" relativeHeight="251525632" behindDoc="0" locked="0" layoutInCell="1" allowOverlap="1" wp14:anchorId="6FFE531A" wp14:editId="3906E297">
                <wp:simplePos x="0" y="0"/>
                <wp:positionH relativeFrom="margin">
                  <wp:posOffset>2825239</wp:posOffset>
                </wp:positionH>
                <wp:positionV relativeFrom="paragraph">
                  <wp:posOffset>3443163</wp:posOffset>
                </wp:positionV>
                <wp:extent cx="249555" cy="241300"/>
                <wp:effectExtent l="0" t="19050" r="36195" b="6350"/>
                <wp:wrapNone/>
                <wp:docPr id="607" name="矢印: 左 6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1AD843"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E531A" id="矢印: 左 607" o:spid="_x0000_s1074" type="#_x0000_t66" style="position:absolute;left:0;text-align:left;margin-left:222.45pt;margin-top:271.1pt;width:19.65pt;height:19pt;rotation:-2274283fd;z-index:25152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" adj="10443" fillcolor="red" strokecolor="window" strokeweight="1.5pt">
                <v:textbox>
                  <w:txbxContent>
                    <w:p w14:paraId="3D1AD843"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524608" behindDoc="0" locked="0" layoutInCell="1" allowOverlap="1" wp14:anchorId="0D8878BB" wp14:editId="478C6929">
                <wp:simplePos x="0" y="0"/>
                <wp:positionH relativeFrom="margin">
                  <wp:posOffset>1099025</wp:posOffset>
                </wp:positionH>
                <wp:positionV relativeFrom="paragraph">
                  <wp:posOffset>1973429</wp:posOffset>
                </wp:positionV>
                <wp:extent cx="249555" cy="241300"/>
                <wp:effectExtent l="0" t="19050" r="36195" b="6350"/>
                <wp:wrapNone/>
                <wp:docPr id="606" name="矢印: 左 6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C60E18"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878BB" id="矢印: 左 606" o:spid="_x0000_s1075" type="#_x0000_t66" style="position:absolute;left:0;text-align:left;margin-left:86.55pt;margin-top:155.4pt;width:19.65pt;height:19pt;rotation:-2274283fd;z-index:25152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" adj="10443" fillcolor="red" strokecolor="window" strokeweight="1.5pt">
                <v:textbox>
                  <w:txbxContent>
                    <w:p w14:paraId="34C60E18"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rPr>
        <w:t>[ソフトウェアの更新ポイント] 画面で、[クライアント通信</w:t>
      </w:r>
      <w:r w:rsidR="000D6D53">
        <w:rPr>
          <w:rFonts w:hint="eastAsia"/>
        </w:rPr>
        <w:t xml:space="preserve"> </w:t>
      </w:r>
      <w:r>
        <w:rPr>
          <w:rFonts w:hint="eastAsia"/>
        </w:rPr>
        <w:t>(Windows Server 2012 上の WSUS の既定の設定) にポート 8530 および 8531 を使用する] をクリックし、[次へ] をクリックします。</w:t>
      </w:r>
      <w:r>
        <w:br/>
      </w:r>
      <w:r>
        <w:rPr>
          <w:noProof/>
        </w:rPr>
        <w:drawing>
          <wp:inline distT="0" distB="0" distL="0" distR="0" wp14:anchorId="70AB31D1" wp14:editId="72A31CA7">
            <wp:extent cx="3420000" cy="2995029"/>
            <wp:effectExtent l="19050" t="19050" r="28575" b="15240"/>
            <wp:docPr id="503" name="Picture 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2D17815E" w14:textId="77777777" w:rsidR="00FD7718" w:rsidRDefault="00FD7718" w:rsidP="00FD7718">
      <w:r>
        <w:br w:type="page"/>
      </w:r>
    </w:p>
    <w:p w14:paraId="79CAB408" w14:textId="77777777" w:rsidR="00FD7718" w:rsidRDefault="00FD7718" w:rsidP="00C225A6">
      <w:pPr>
        <w:pStyle w:val="a"/>
        <w:numPr>
          <w:ilvl w:val="0"/>
          <w:numId w:val="23"/>
        </w:numPr>
        <w:jc w:val="both"/>
      </w:pPr>
      <w:r>
        <w:rPr>
          <w:rFonts w:hint="eastAsia"/>
        </w:rPr>
        <w:lastRenderedPageBreak/>
        <w:t>[プロキシとアカウントの設定] 画面で、[次へ] をクリックします。</w:t>
      </w:r>
    </w:p>
    <w:p w14:paraId="7069A2A5" w14:textId="77777777" w:rsidR="00FD7718" w:rsidRDefault="00FD7718" w:rsidP="00A917A6">
      <w:pPr>
        <w:pStyle w:val="C"/>
      </w:pPr>
      <w:r>
        <w:rPr>
          <w:rFonts w:ascii="ＭＳ Ｐゴシック" w:hAnsi="ＭＳ Ｐゴシック" w:cs="ＭＳ Ｐゴシック"/>
          <w:noProof/>
          <w:sz w:val="24"/>
          <w:szCs w:val="24"/>
        </w:rPr>
        <mc:AlternateContent>
          <mc:Choice Requires="wps">
            <w:drawing>
              <wp:anchor distT="0" distB="0" distL="114300" distR="114300" simplePos="0" relativeHeight="251526656" behindDoc="0" locked="0" layoutInCell="1" allowOverlap="1" wp14:anchorId="768F2B13" wp14:editId="4E767385">
                <wp:simplePos x="0" y="0"/>
                <wp:positionH relativeFrom="margin">
                  <wp:posOffset>2795201</wp:posOffset>
                </wp:positionH>
                <wp:positionV relativeFrom="paragraph">
                  <wp:posOffset>2732277</wp:posOffset>
                </wp:positionV>
                <wp:extent cx="249555" cy="241300"/>
                <wp:effectExtent l="0" t="19050" r="36195" b="6350"/>
                <wp:wrapNone/>
                <wp:docPr id="1" name="矢印: 左 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909822"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F2B13" id="矢印: 左 1" o:spid="_x0000_s1076" type="#_x0000_t66" style="position:absolute;left:0;text-align:left;margin-left:220.1pt;margin-top:215.15pt;width:19.65pt;height:19pt;rotation:-2274283fd;z-index:25152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" adj="10443" fillcolor="red" strokecolor="window" strokeweight="1.5pt">
                <v:textbox>
                  <w:txbxContent>
                    <w:p w14:paraId="4C909822"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279AFC48" wp14:editId="7FCD26B3">
            <wp:extent cx="3420000" cy="2995030"/>
            <wp:effectExtent l="19050" t="19050" r="28575" b="15240"/>
            <wp:docPr id="5923" name="Picture 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p>
    <w:p w14:paraId="62293979" w14:textId="77777777" w:rsidR="00FD7718" w:rsidRDefault="00FD7718" w:rsidP="00FD7718"/>
    <w:p w14:paraId="628ED117" w14:textId="77777777" w:rsidR="00FD7718" w:rsidRDefault="00FD7718" w:rsidP="00C225A6">
      <w:pPr>
        <w:pStyle w:val="a"/>
        <w:numPr>
          <w:ilvl w:val="0"/>
          <w:numId w:val="23"/>
        </w:numPr>
        <w:jc w:val="both"/>
      </w:pPr>
      <w:r>
        <w:rPr>
          <w:rFonts w:hint="eastAsia"/>
        </w:rPr>
        <w:t>[同期ソース] 画面で、[次へ] をクリックします。</w:t>
      </w:r>
    </w:p>
    <w:p w14:paraId="1BF83C0B" w14:textId="77777777" w:rsidR="00FD7718" w:rsidRDefault="00FD7718" w:rsidP="00A917A6">
      <w:pPr>
        <w:pStyle w:val="C"/>
      </w:pPr>
      <w:r>
        <w:rPr>
          <w:rFonts w:ascii="ＭＳ Ｐゴシック" w:hAnsi="ＭＳ Ｐゴシック" w:cs="ＭＳ Ｐゴシック"/>
          <w:noProof/>
          <w:sz w:val="24"/>
          <w:szCs w:val="24"/>
        </w:rPr>
        <mc:AlternateContent>
          <mc:Choice Requires="wps">
            <w:drawing>
              <wp:anchor distT="0" distB="0" distL="114300" distR="114300" simplePos="0" relativeHeight="251527680" behindDoc="0" locked="0" layoutInCell="1" allowOverlap="1" wp14:anchorId="7C52AB57" wp14:editId="28B0398C">
                <wp:simplePos x="0" y="0"/>
                <wp:positionH relativeFrom="margin">
                  <wp:posOffset>2816097</wp:posOffset>
                </wp:positionH>
                <wp:positionV relativeFrom="paragraph">
                  <wp:posOffset>2747645</wp:posOffset>
                </wp:positionV>
                <wp:extent cx="249555" cy="241300"/>
                <wp:effectExtent l="0" t="19050" r="36195" b="6350"/>
                <wp:wrapNone/>
                <wp:docPr id="2" name="矢印: 左 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3F5148"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2AB57" id="矢印: 左 2" o:spid="_x0000_s1077" type="#_x0000_t66" style="position:absolute;left:0;text-align:left;margin-left:221.75pt;margin-top:216.35pt;width:19.65pt;height:19pt;rotation:-2274283fd;z-index:25152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" adj="10443" fillcolor="red" strokecolor="window" strokeweight="1.5pt">
                <v:textbox>
                  <w:txbxContent>
                    <w:p w14:paraId="483F5148"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CEA4A42" wp14:editId="132F78C8">
            <wp:extent cx="3420000" cy="2997088"/>
            <wp:effectExtent l="19050" t="19050" r="9525" b="13335"/>
            <wp:docPr id="9" name="図 9" descr="C:\Users\NorieKunii\AppData\Local\Microsoft\Windows\INetCacheContent.Word\cm10-2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rieKunii\AppData\Local\Microsoft\Windows\INetCacheContent.Word\cm10-227.b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20000" cy="2997088"/>
                    </a:xfrm>
                    <a:prstGeom prst="rect">
                      <a:avLst/>
                    </a:prstGeom>
                    <a:noFill/>
                    <a:ln>
                      <a:solidFill>
                        <a:schemeClr val="tx1"/>
                      </a:solidFill>
                    </a:ln>
                  </pic:spPr>
                </pic:pic>
              </a:graphicData>
            </a:graphic>
          </wp:inline>
        </w:drawing>
      </w:r>
    </w:p>
    <w:p w14:paraId="401E168A" w14:textId="77777777" w:rsidR="00FD7718" w:rsidRDefault="00FD7718" w:rsidP="00FD7718">
      <w:r>
        <w:br w:type="page"/>
      </w:r>
    </w:p>
    <w:p w14:paraId="5D538EBD" w14:textId="77777777" w:rsidR="00FD7718" w:rsidRDefault="00FD7718" w:rsidP="00C225A6">
      <w:pPr>
        <w:pStyle w:val="a"/>
        <w:numPr>
          <w:ilvl w:val="0"/>
          <w:numId w:val="23"/>
        </w:numPr>
        <w:jc w:val="both"/>
      </w:pPr>
      <w:r>
        <w:rPr>
          <w:rFonts w:hint="eastAsia"/>
        </w:rPr>
        <w:lastRenderedPageBreak/>
        <w:t>[同期スケジュール] 画面で、[次へ] をクリックします。</w:t>
      </w:r>
    </w:p>
    <w:p w14:paraId="6997C3FF" w14:textId="77777777" w:rsidR="00FD7718" w:rsidRDefault="00FD7718" w:rsidP="00A917A6">
      <w:pPr>
        <w:pStyle w:val="C"/>
      </w:pPr>
      <w:r>
        <w:rPr>
          <w:rFonts w:ascii="ＭＳ Ｐゴシック" w:hAnsi="ＭＳ Ｐゴシック" w:cs="ＭＳ Ｐゴシック"/>
          <w:noProof/>
          <w:sz w:val="24"/>
          <w:szCs w:val="24"/>
        </w:rPr>
        <mc:AlternateContent>
          <mc:Choice Requires="wps">
            <w:drawing>
              <wp:anchor distT="0" distB="0" distL="114300" distR="114300" simplePos="0" relativeHeight="251528704" behindDoc="0" locked="0" layoutInCell="1" allowOverlap="1" wp14:anchorId="1F3949FB" wp14:editId="7E6E9B59">
                <wp:simplePos x="0" y="0"/>
                <wp:positionH relativeFrom="margin">
                  <wp:posOffset>2815521</wp:posOffset>
                </wp:positionH>
                <wp:positionV relativeFrom="paragraph">
                  <wp:posOffset>2755329</wp:posOffset>
                </wp:positionV>
                <wp:extent cx="249555" cy="241300"/>
                <wp:effectExtent l="0" t="19050" r="36195" b="6350"/>
                <wp:wrapNone/>
                <wp:docPr id="3" name="矢印: 左 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8E4C3C"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949FB" id="矢印: 左 3" o:spid="_x0000_s1078" type="#_x0000_t66" style="position:absolute;left:0;text-align:left;margin-left:221.7pt;margin-top:216.95pt;width:19.65pt;height:19pt;rotation:-2274283fd;z-index:25152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" adj="10443" fillcolor="red" strokecolor="window" strokeweight="1.5pt">
                <v:textbox>
                  <w:txbxContent>
                    <w:p w14:paraId="078E4C3C"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39EA690B" wp14:editId="70CC9027">
            <wp:extent cx="3420000" cy="2995030"/>
            <wp:effectExtent l="19050" t="19050" r="28575" b="15240"/>
            <wp:docPr id="504" name="Picture 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p>
    <w:p w14:paraId="790F4C72" w14:textId="77777777" w:rsidR="00FD7718" w:rsidRDefault="00FD7718" w:rsidP="00FD7718"/>
    <w:p w14:paraId="5AF4A986" w14:textId="7B6ECD04" w:rsidR="00FD7718" w:rsidRDefault="00FD7718" w:rsidP="00C225A6">
      <w:pPr>
        <w:pStyle w:val="a"/>
        <w:numPr>
          <w:ilvl w:val="0"/>
          <w:numId w:val="23"/>
        </w:numPr>
        <w:jc w:val="both"/>
      </w:pPr>
      <w:r>
        <w:rPr>
          <w:rFonts w:hint="eastAsia"/>
        </w:rPr>
        <w:t>[</w:t>
      </w:r>
      <w:r w:rsidR="00EF054A">
        <w:rPr>
          <w:rFonts w:hint="eastAsia"/>
        </w:rPr>
        <w:t>置き換えの規則</w:t>
      </w:r>
      <w:r>
        <w:rPr>
          <w:rFonts w:hint="eastAsia"/>
        </w:rPr>
        <w:t>] 画面で、[次へ] をクリックします。</w:t>
      </w:r>
    </w:p>
    <w:p w14:paraId="77185A1C" w14:textId="77777777" w:rsidR="00FD7718" w:rsidRDefault="00FD7718">
      <w:pPr>
        <w:pStyle w:val="C"/>
      </w:pPr>
      <w:r>
        <w:rPr>
          <w:rFonts w:ascii="ＭＳ Ｐゴシック" w:hAnsi="ＭＳ Ｐゴシック" w:cs="ＭＳ Ｐゴシック"/>
          <w:noProof/>
          <w:sz w:val="24"/>
          <w:szCs w:val="24"/>
        </w:rPr>
        <mc:AlternateContent>
          <mc:Choice Requires="wps">
            <w:drawing>
              <wp:anchor distT="0" distB="0" distL="114300" distR="114300" simplePos="0" relativeHeight="251631104" behindDoc="0" locked="0" layoutInCell="1" allowOverlap="1" wp14:anchorId="4114EBA2" wp14:editId="75A582C9">
                <wp:simplePos x="0" y="0"/>
                <wp:positionH relativeFrom="margin">
                  <wp:posOffset>2811514</wp:posOffset>
                </wp:positionH>
                <wp:positionV relativeFrom="paragraph">
                  <wp:posOffset>2741333</wp:posOffset>
                </wp:positionV>
                <wp:extent cx="249555" cy="241300"/>
                <wp:effectExtent l="0" t="19050" r="36195" b="6350"/>
                <wp:wrapNone/>
                <wp:docPr id="4" name="矢印: 左 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C716DB"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4EBA2" id="矢印: 左 4" o:spid="_x0000_s1079" type="#_x0000_t66" style="position:absolute;left:0;text-align:left;margin-left:221.4pt;margin-top:215.85pt;width:19.65pt;height:19pt;rotation:-2274283fd;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" adj="10443" fillcolor="red" strokecolor="window" strokeweight="1.5pt">
                <v:textbox>
                  <w:txbxContent>
                    <w:p w14:paraId="5FC716DB"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AD0D43">
        <w:rPr>
          <w:noProof/>
        </w:rPr>
        <w:drawing>
          <wp:inline distT="0" distB="0" distL="0" distR="0" wp14:anchorId="59F09F3D" wp14:editId="68A82A95">
            <wp:extent cx="3420000" cy="2992499"/>
            <wp:effectExtent l="19050" t="19050" r="28575" b="17780"/>
            <wp:docPr id="5925" name="Picture 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420000" cy="2992499"/>
                    </a:xfrm>
                    <a:prstGeom prst="rect">
                      <a:avLst/>
                    </a:prstGeom>
                    <a:noFill/>
                    <a:ln>
                      <a:solidFill>
                        <a:schemeClr val="tx1"/>
                      </a:solidFill>
                    </a:ln>
                  </pic:spPr>
                </pic:pic>
              </a:graphicData>
            </a:graphic>
          </wp:inline>
        </w:drawing>
      </w:r>
      <w:r>
        <w:rPr>
          <w:rFonts w:hint="eastAsia"/>
        </w:rPr>
        <w:br/>
      </w:r>
    </w:p>
    <w:p w14:paraId="73C4BD67" w14:textId="77777777" w:rsidR="00FD7718" w:rsidRDefault="00FD7718" w:rsidP="00FD7718">
      <w:r>
        <w:br w:type="page"/>
      </w:r>
    </w:p>
    <w:p w14:paraId="5DA2FD32" w14:textId="246756F4" w:rsidR="00FD7718" w:rsidRDefault="00FD7718" w:rsidP="00C225A6">
      <w:pPr>
        <w:pStyle w:val="a"/>
        <w:numPr>
          <w:ilvl w:val="0"/>
          <w:numId w:val="23"/>
        </w:numPr>
        <w:jc w:val="both"/>
      </w:pPr>
      <w:r>
        <w:rPr>
          <w:rFonts w:hint="eastAsia"/>
        </w:rPr>
        <w:lastRenderedPageBreak/>
        <w:t>[</w:t>
      </w:r>
      <w:r w:rsidR="00EF054A">
        <w:rPr>
          <w:rFonts w:hint="eastAsia"/>
        </w:rPr>
        <w:t>更新ファイル</w:t>
      </w:r>
      <w:r>
        <w:rPr>
          <w:rFonts w:hint="eastAsia"/>
        </w:rPr>
        <w:t>] 画面で、[</w:t>
      </w:r>
      <w:r w:rsidR="00EF054A">
        <w:rPr>
          <w:rFonts w:hint="eastAsia"/>
        </w:rPr>
        <w:t>すべての承認された更新プログラム</w:t>
      </w:r>
      <w:ins w:id="874" w:author="Akira Sugiyama [2]" w:date="2017-10-21T02:13:00Z">
        <w:r w:rsidR="00BF540A">
          <w:rPr>
            <w:rFonts w:hint="eastAsia"/>
          </w:rPr>
          <w:t>のファイル</w:t>
        </w:r>
      </w:ins>
      <w:r w:rsidR="00EF054A">
        <w:rPr>
          <w:rFonts w:hint="eastAsia"/>
        </w:rPr>
        <w:t xml:space="preserve">と </w:t>
      </w:r>
      <w:r w:rsidR="00EF054A">
        <w:t>Windows</w:t>
      </w:r>
      <w:ins w:id="875" w:author="Akira Sugiyama [2]" w:date="2017-10-21T02:14:00Z">
        <w:r w:rsidR="00BF540A">
          <w:rPr>
            <w:rFonts w:hint="eastAsia"/>
          </w:rPr>
          <w:t xml:space="preserve"> </w:t>
        </w:r>
      </w:ins>
      <w:r w:rsidR="00EF054A">
        <w:t xml:space="preserve">10 </w:t>
      </w:r>
      <w:r w:rsidR="00EF054A">
        <w:rPr>
          <w:rFonts w:hint="eastAsia"/>
        </w:rPr>
        <w:t>用高速インストール</w:t>
      </w:r>
      <w:ins w:id="876" w:author="Akira Sugiyama [2]" w:date="2017-10-21T02:14:00Z">
        <w:r w:rsidR="00BF540A">
          <w:rPr>
            <w:rFonts w:hint="eastAsia"/>
          </w:rPr>
          <w:t>ファイル</w:t>
        </w:r>
      </w:ins>
      <w:r w:rsidR="00EF054A">
        <w:rPr>
          <w:rFonts w:hint="eastAsia"/>
        </w:rPr>
        <w:t>の両方をダウンロードする</w:t>
      </w:r>
      <w:r>
        <w:rPr>
          <w:rFonts w:hint="eastAsia"/>
        </w:rPr>
        <w:t xml:space="preserve">] </w:t>
      </w:r>
      <w:r w:rsidR="00EF054A">
        <w:rPr>
          <w:rFonts w:hint="eastAsia"/>
        </w:rPr>
        <w:t>を選択し</w:t>
      </w:r>
      <w:r>
        <w:rPr>
          <w:rFonts w:hint="eastAsia"/>
        </w:rPr>
        <w:t>、[次へ] をクリックします。</w:t>
      </w:r>
    </w:p>
    <w:p w14:paraId="50D84CD7" w14:textId="77777777" w:rsidR="00FD7718" w:rsidRDefault="00EF054A" w:rsidP="00FD7718">
      <w:pPr>
        <w:pStyle w:val="C"/>
      </w:pPr>
      <w:r>
        <w:rPr>
          <w:noProof/>
        </w:rPr>
        <mc:AlternateContent>
          <mc:Choice Requires="wps">
            <w:drawing>
              <wp:anchor distT="0" distB="0" distL="114300" distR="114300" simplePos="0" relativeHeight="251632128" behindDoc="0" locked="0" layoutInCell="1" allowOverlap="1" wp14:anchorId="7B011216" wp14:editId="70C8222B">
                <wp:simplePos x="0" y="0"/>
                <wp:positionH relativeFrom="margin">
                  <wp:posOffset>1036790</wp:posOffset>
                </wp:positionH>
                <wp:positionV relativeFrom="paragraph">
                  <wp:posOffset>1251848</wp:posOffset>
                </wp:positionV>
                <wp:extent cx="249555" cy="241300"/>
                <wp:effectExtent l="0" t="19050" r="36195" b="6350"/>
                <wp:wrapNone/>
                <wp:docPr id="5132" name="矢印: 左 51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1BC8A9"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11216" id="矢印: 左 5132" o:spid="_x0000_s1080" type="#_x0000_t66" style="position:absolute;left:0;text-align:left;margin-left:81.65pt;margin-top:98.55pt;width:19.65pt;height:19pt;rotation:-2274283fd;z-index:2516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" adj="10443" fillcolor="red" strokecolor="window" strokeweight="1.5pt">
                <v:textbox>
                  <w:txbxContent>
                    <w:p w14:paraId="061BC8A9"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D7718">
        <w:rPr>
          <w:noProof/>
        </w:rPr>
        <mc:AlternateContent>
          <mc:Choice Requires="wps">
            <w:drawing>
              <wp:anchor distT="0" distB="0" distL="114300" distR="114300" simplePos="0" relativeHeight="251634176" behindDoc="0" locked="0" layoutInCell="1" allowOverlap="1" wp14:anchorId="099A7C72" wp14:editId="758AA4CC">
                <wp:simplePos x="0" y="0"/>
                <wp:positionH relativeFrom="margin">
                  <wp:posOffset>2797868</wp:posOffset>
                </wp:positionH>
                <wp:positionV relativeFrom="paragraph">
                  <wp:posOffset>2748157</wp:posOffset>
                </wp:positionV>
                <wp:extent cx="249555" cy="241300"/>
                <wp:effectExtent l="0" t="19050" r="36195" b="6350"/>
                <wp:wrapNone/>
                <wp:docPr id="5133" name="矢印: 左 51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15C9BF"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A7C72" id="矢印: 左 5133" o:spid="_x0000_s1081" type="#_x0000_t66" style="position:absolute;left:0;text-align:left;margin-left:220.3pt;margin-top:216.4pt;width:19.65pt;height:19pt;rotation:-2274283fd;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" adj="10443" fillcolor="red" strokecolor="window" strokeweight="1.5pt">
                <v:textbox>
                  <w:txbxContent>
                    <w:p w14:paraId="4E15C9BF" w14:textId="77777777" w:rsidR="004A7761" w:rsidRDefault="004A7761" w:rsidP="00FD771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D7718" w:rsidRPr="008671AC">
        <w:rPr>
          <w:noProof/>
        </w:rPr>
        <w:drawing>
          <wp:inline distT="0" distB="0" distL="0" distR="0" wp14:anchorId="2518E88E" wp14:editId="7DB553B5">
            <wp:extent cx="3420000" cy="2992499"/>
            <wp:effectExtent l="19050" t="19050" r="28575" b="17780"/>
            <wp:docPr id="505" name="Picture 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3420000" cy="2992499"/>
                    </a:xfrm>
                    <a:prstGeom prst="rect">
                      <a:avLst/>
                    </a:prstGeom>
                    <a:noFill/>
                    <a:ln>
                      <a:solidFill>
                        <a:schemeClr val="tx1"/>
                      </a:solidFill>
                    </a:ln>
                  </pic:spPr>
                </pic:pic>
              </a:graphicData>
            </a:graphic>
          </wp:inline>
        </w:drawing>
      </w:r>
    </w:p>
    <w:p w14:paraId="1D2B653E" w14:textId="77777777" w:rsidR="00EF054A" w:rsidRDefault="00EF054A">
      <w:pPr>
        <w:widowControl/>
        <w:jc w:val="left"/>
      </w:pPr>
    </w:p>
    <w:p w14:paraId="24D7B3A6" w14:textId="77777777" w:rsidR="00EF054A" w:rsidRDefault="00EF054A" w:rsidP="00EF054A">
      <w:pPr>
        <w:pStyle w:val="a"/>
        <w:numPr>
          <w:ilvl w:val="0"/>
          <w:numId w:val="23"/>
        </w:numPr>
        <w:jc w:val="both"/>
      </w:pPr>
      <w:r>
        <w:rPr>
          <w:rFonts w:hint="eastAsia"/>
        </w:rPr>
        <w:t>[分類] 画面で、[次へ] をクリックします。</w:t>
      </w:r>
    </w:p>
    <w:p w14:paraId="02139CA8" w14:textId="77777777" w:rsidR="00EF054A" w:rsidRDefault="00EF054A" w:rsidP="00EF054A">
      <w:pPr>
        <w:pStyle w:val="C"/>
      </w:pPr>
      <w:r w:rsidRPr="003F6788">
        <w:rPr>
          <w:rFonts w:ascii="ＭＳ Ｐゴシック" w:hAnsi="ＭＳ Ｐゴシック" w:cs="ＭＳ Ｐゴシック"/>
          <w:noProof/>
          <w:sz w:val="24"/>
          <w:szCs w:val="24"/>
        </w:rPr>
        <mc:AlternateContent>
          <mc:Choice Requires="wps">
            <w:drawing>
              <wp:anchor distT="0" distB="0" distL="114300" distR="114300" simplePos="0" relativeHeight="251554304" behindDoc="0" locked="0" layoutInCell="1" allowOverlap="1" wp14:anchorId="065C2FDA" wp14:editId="19A478B8">
                <wp:simplePos x="0" y="0"/>
                <wp:positionH relativeFrom="margin">
                  <wp:posOffset>2811514</wp:posOffset>
                </wp:positionH>
                <wp:positionV relativeFrom="paragraph">
                  <wp:posOffset>2741333</wp:posOffset>
                </wp:positionV>
                <wp:extent cx="249555" cy="241300"/>
                <wp:effectExtent l="0" t="19050" r="36195" b="6350"/>
                <wp:wrapNone/>
                <wp:docPr id="1324877048" name="矢印: 左 13248770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C76D93"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C2FDA" id="矢印: 左 1324877048" o:spid="_x0000_s1082" type="#_x0000_t66" style="position:absolute;left:0;text-align:left;margin-left:221.4pt;margin-top:215.85pt;width:19.65pt;height:19pt;rotation:-2274283fd;z-index:25155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" adj="10443" fillcolor="red" strokecolor="window" strokeweight="1.5pt">
                <v:textbox>
                  <w:txbxContent>
                    <w:p w14:paraId="76C76D93"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8671AC">
        <w:rPr>
          <w:noProof/>
        </w:rPr>
        <w:drawing>
          <wp:inline distT="0" distB="0" distL="0" distR="0" wp14:anchorId="55B7D900" wp14:editId="090CAAA6">
            <wp:extent cx="3420000" cy="2995030"/>
            <wp:effectExtent l="19050" t="19050" r="28575" b="15240"/>
            <wp:docPr id="5128" name="Picture 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r>
        <w:rPr>
          <w:rFonts w:hint="eastAsia"/>
        </w:rPr>
        <w:br/>
      </w:r>
    </w:p>
    <w:p w14:paraId="5BC3A480" w14:textId="77777777" w:rsidR="00EF054A" w:rsidRDefault="00EF054A" w:rsidP="00EF054A">
      <w:r>
        <w:br w:type="page"/>
      </w:r>
    </w:p>
    <w:p w14:paraId="7B8AA554" w14:textId="77777777" w:rsidR="00EF054A" w:rsidRDefault="00EF054A" w:rsidP="00EF054A">
      <w:pPr>
        <w:pStyle w:val="a"/>
        <w:numPr>
          <w:ilvl w:val="0"/>
          <w:numId w:val="23"/>
        </w:numPr>
        <w:jc w:val="both"/>
      </w:pPr>
      <w:r>
        <w:rPr>
          <w:rFonts w:hint="eastAsia"/>
        </w:rPr>
        <w:lastRenderedPageBreak/>
        <w:t>[製品] 画面で、すべてのチェックを外し [Windows 8] のみにチェックをつけ、[次へ] をクリックします。</w:t>
      </w:r>
    </w:p>
    <w:p w14:paraId="10F577C3" w14:textId="77777777" w:rsidR="00EF054A" w:rsidRDefault="00EF054A" w:rsidP="00EF054A">
      <w:pPr>
        <w:pStyle w:val="C"/>
      </w:pPr>
      <w:r>
        <w:rPr>
          <w:noProof/>
        </w:rPr>
        <mc:AlternateContent>
          <mc:Choice Requires="wps">
            <w:drawing>
              <wp:anchor distT="0" distB="0" distL="114300" distR="114300" simplePos="0" relativeHeight="251556352" behindDoc="0" locked="0" layoutInCell="1" allowOverlap="1" wp14:anchorId="45FB4705" wp14:editId="53E064CE">
                <wp:simplePos x="0" y="0"/>
                <wp:positionH relativeFrom="margin">
                  <wp:posOffset>2797868</wp:posOffset>
                </wp:positionH>
                <wp:positionV relativeFrom="paragraph">
                  <wp:posOffset>2748157</wp:posOffset>
                </wp:positionV>
                <wp:extent cx="249555" cy="241300"/>
                <wp:effectExtent l="0" t="19050" r="36195" b="6350"/>
                <wp:wrapNone/>
                <wp:docPr id="1324877052" name="矢印: 左 13248770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B6BACA"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B4705" id="矢印: 左 1324877052" o:spid="_x0000_s1083" type="#_x0000_t66" style="position:absolute;left:0;text-align:left;margin-left:220.3pt;margin-top:216.4pt;width:19.65pt;height:19pt;rotation:-2274283fd;z-index:25155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" adj="10443" fillcolor="red" strokecolor="window" strokeweight="1.5pt">
                <v:textbox>
                  <w:txbxContent>
                    <w:p w14:paraId="17B6BACA"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555328" behindDoc="0" locked="0" layoutInCell="1" allowOverlap="1" wp14:anchorId="62881271" wp14:editId="19387090">
                <wp:simplePos x="0" y="0"/>
                <wp:positionH relativeFrom="margin">
                  <wp:posOffset>1590040</wp:posOffset>
                </wp:positionH>
                <wp:positionV relativeFrom="paragraph">
                  <wp:posOffset>1144545</wp:posOffset>
                </wp:positionV>
                <wp:extent cx="249555" cy="241300"/>
                <wp:effectExtent l="0" t="19050" r="36195" b="6350"/>
                <wp:wrapNone/>
                <wp:docPr id="1324877054" name="矢印: 左 13248770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336E21"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81271" id="矢印: 左 1324877054" o:spid="_x0000_s1084" type="#_x0000_t66" style="position:absolute;left:0;text-align:left;margin-left:125.2pt;margin-top:90.1pt;width:19.65pt;height:19pt;rotation:-2274283fd;z-index:25155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" adj="10443" fillcolor="red" strokecolor="window" strokeweight="1.5pt">
                <v:textbox>
                  <w:txbxContent>
                    <w:p w14:paraId="1D336E21"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8671AC">
        <w:rPr>
          <w:noProof/>
        </w:rPr>
        <w:drawing>
          <wp:inline distT="0" distB="0" distL="0" distR="0" wp14:anchorId="2543134A" wp14:editId="1947C298">
            <wp:extent cx="3420000" cy="2995029"/>
            <wp:effectExtent l="19050" t="19050" r="28575" b="15240"/>
            <wp:docPr id="5129" name="Picture 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5914B730" w14:textId="77777777" w:rsidR="00EF054A" w:rsidRDefault="00EF054A" w:rsidP="00EF054A">
      <w:pPr>
        <w:pStyle w:val="C"/>
      </w:pPr>
      <w:r>
        <w:rPr>
          <w:rFonts w:hint="eastAsia"/>
        </w:rPr>
        <w:t>NOTE:</w:t>
      </w:r>
    </w:p>
    <w:p w14:paraId="0AC4860E" w14:textId="77777777" w:rsidR="00EF054A" w:rsidRDefault="00EF054A" w:rsidP="00EF054A">
      <w:pPr>
        <w:pStyle w:val="C"/>
      </w:pPr>
      <w:r>
        <w:rPr>
          <w:rFonts w:hint="eastAsia"/>
        </w:rPr>
        <w:t>現時点では、Office 365 ProPlus の更新プログラムに相当する Office 365 Client を選択できないため、一時的に Windows 8 を選択して</w:t>
      </w:r>
      <w:commentRangeStart w:id="877"/>
      <w:commentRangeStart w:id="878"/>
      <w:r>
        <w:rPr>
          <w:rFonts w:hint="eastAsia"/>
        </w:rPr>
        <w:t>います</w:t>
      </w:r>
      <w:commentRangeEnd w:id="877"/>
      <w:r w:rsidR="00B95297">
        <w:rPr>
          <w:rStyle w:val="af8"/>
          <w:kern w:val="2"/>
        </w:rPr>
        <w:commentReference w:id="877"/>
      </w:r>
      <w:commentRangeEnd w:id="878"/>
      <w:r w:rsidR="0096640C">
        <w:rPr>
          <w:rStyle w:val="af8"/>
          <w:kern w:val="2"/>
        </w:rPr>
        <w:commentReference w:id="878"/>
      </w:r>
      <w:r>
        <w:rPr>
          <w:rFonts w:hint="eastAsia"/>
        </w:rPr>
        <w:t>。</w:t>
      </w:r>
    </w:p>
    <w:p w14:paraId="305783DB" w14:textId="77777777" w:rsidR="00EF054A" w:rsidRDefault="00EF054A" w:rsidP="00EF054A"/>
    <w:p w14:paraId="286A27F3" w14:textId="5CDCAD1F" w:rsidR="00EF054A" w:rsidRDefault="00EF054A" w:rsidP="00EF054A">
      <w:pPr>
        <w:pStyle w:val="a"/>
        <w:numPr>
          <w:ilvl w:val="0"/>
          <w:numId w:val="23"/>
        </w:numPr>
        <w:jc w:val="both"/>
      </w:pPr>
      <w:r>
        <w:rPr>
          <w:rFonts w:hint="eastAsia"/>
        </w:rPr>
        <w:t>[言語] 画面で、[</w:t>
      </w:r>
      <w:r>
        <w:t>Japanese</w:t>
      </w:r>
      <w:r>
        <w:rPr>
          <w:rFonts w:hint="eastAsia"/>
        </w:rPr>
        <w:t>]</w:t>
      </w:r>
      <w:r>
        <w:t xml:space="preserve"> </w:t>
      </w:r>
      <w:r>
        <w:rPr>
          <w:rFonts w:hint="eastAsia"/>
        </w:rPr>
        <w:t>欄の [ソフトウェア更新</w:t>
      </w:r>
      <w:ins w:id="879" w:author="Akira Sugiyama [2]" w:date="2017-10-21T02:14:00Z">
        <w:r w:rsidR="00BF540A">
          <w:rPr>
            <w:rFonts w:hint="eastAsia"/>
          </w:rPr>
          <w:t>ファイル</w:t>
        </w:r>
      </w:ins>
      <w:del w:id="880" w:author="Akira Sugiyama [2]" w:date="2017-10-21T02:14:00Z">
        <w:r w:rsidDel="00BF540A">
          <w:rPr>
            <w:rFonts w:hint="eastAsia"/>
          </w:rPr>
          <w:delText>プログラム</w:delText>
        </w:r>
      </w:del>
      <w:r>
        <w:rPr>
          <w:rFonts w:hint="eastAsia"/>
        </w:rPr>
        <w:t>] と [</w:t>
      </w:r>
      <w:ins w:id="881" w:author="Akira Sugiyama [2]" w:date="2017-10-21T02:15:00Z">
        <w:r w:rsidR="00BF540A">
          <w:rPr>
            <w:rFonts w:hint="eastAsia"/>
          </w:rPr>
          <w:t>概要</w:t>
        </w:r>
      </w:ins>
      <w:del w:id="882" w:author="Akira Sugiyama [2]" w:date="2017-10-21T02:15:00Z">
        <w:r w:rsidDel="00BF540A">
          <w:rPr>
            <w:rFonts w:hint="eastAsia"/>
          </w:rPr>
          <w:delText>要約</w:delText>
        </w:r>
      </w:del>
      <w:r>
        <w:rPr>
          <w:rFonts w:hint="eastAsia"/>
        </w:rPr>
        <w:t xml:space="preserve">情報] </w:t>
      </w:r>
      <w:del w:id="883" w:author="Hidekazu Suzuki" w:date="2017-10-25T16:48:00Z">
        <w:r w:rsidDel="00017BCC">
          <w:rPr>
            <w:rFonts w:hint="eastAsia"/>
          </w:rPr>
          <w:delText>のみ</w:delText>
        </w:r>
      </w:del>
      <w:r>
        <w:rPr>
          <w:rFonts w:hint="eastAsia"/>
        </w:rPr>
        <w:t>にチェックをつけ、[次へ] をクリックします。</w:t>
      </w:r>
    </w:p>
    <w:p w14:paraId="0B8B6262" w14:textId="77777777" w:rsidR="00EF054A" w:rsidRDefault="00EF054A" w:rsidP="00EF054A">
      <w:pPr>
        <w:pStyle w:val="C"/>
      </w:pPr>
      <w:r>
        <w:rPr>
          <w:noProof/>
        </w:rPr>
        <mc:AlternateContent>
          <mc:Choice Requires="wps">
            <w:drawing>
              <wp:anchor distT="0" distB="0" distL="114300" distR="114300" simplePos="0" relativeHeight="251559424" behindDoc="0" locked="0" layoutInCell="1" allowOverlap="1" wp14:anchorId="71010A59" wp14:editId="4FF6DCF6">
                <wp:simplePos x="0" y="0"/>
                <wp:positionH relativeFrom="margin">
                  <wp:posOffset>2811515</wp:posOffset>
                </wp:positionH>
                <wp:positionV relativeFrom="paragraph">
                  <wp:posOffset>2761805</wp:posOffset>
                </wp:positionV>
                <wp:extent cx="249555" cy="241300"/>
                <wp:effectExtent l="0" t="19050" r="36195" b="6350"/>
                <wp:wrapNone/>
                <wp:docPr id="5123" name="矢印: 左 51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C294CA"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10A59" id="矢印: 左 5123" o:spid="_x0000_s1085" type="#_x0000_t66" style="position:absolute;left:0;text-align:left;margin-left:221.4pt;margin-top:217.45pt;width:19.65pt;height:19pt;rotation:-2274283fd;z-index:25155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" adj="10443" fillcolor="red" strokecolor="window" strokeweight="1.5pt">
                <v:textbox>
                  <w:txbxContent>
                    <w:p w14:paraId="4BC294CA"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558400" behindDoc="0" locked="0" layoutInCell="1" allowOverlap="1" wp14:anchorId="4C87A11C" wp14:editId="0A3C7D8D">
                <wp:simplePos x="0" y="0"/>
                <wp:positionH relativeFrom="margin">
                  <wp:posOffset>2704956</wp:posOffset>
                </wp:positionH>
                <wp:positionV relativeFrom="paragraph">
                  <wp:posOffset>1682484</wp:posOffset>
                </wp:positionV>
                <wp:extent cx="249555" cy="241300"/>
                <wp:effectExtent l="0" t="19050" r="36195" b="6350"/>
                <wp:wrapNone/>
                <wp:docPr id="5124" name="矢印: 左 51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D3F820"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7A11C" id="矢印: 左 5124" o:spid="_x0000_s1086" type="#_x0000_t66" style="position:absolute;left:0;text-align:left;margin-left:213pt;margin-top:132.5pt;width:19.65pt;height:19pt;rotation:-2274283fd;z-index:25155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aOTpAIAAC8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" adj="10443" fillcolor="red" strokecolor="window" strokeweight="1.5pt">
                <v:textbox>
                  <w:txbxContent>
                    <w:p w14:paraId="00D3F820"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557376" behindDoc="0" locked="0" layoutInCell="1" allowOverlap="1" wp14:anchorId="4DA93D8C" wp14:editId="70AB0DF5">
                <wp:simplePos x="0" y="0"/>
                <wp:positionH relativeFrom="margin">
                  <wp:posOffset>2142775</wp:posOffset>
                </wp:positionH>
                <wp:positionV relativeFrom="paragraph">
                  <wp:posOffset>1680456</wp:posOffset>
                </wp:positionV>
                <wp:extent cx="249555" cy="241300"/>
                <wp:effectExtent l="0" t="19050" r="36195" b="6350"/>
                <wp:wrapNone/>
                <wp:docPr id="5125" name="矢印: 左 51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CDCF73"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93D8C" id="矢印: 左 5125" o:spid="_x0000_s1087" type="#_x0000_t66" style="position:absolute;left:0;text-align:left;margin-left:168.7pt;margin-top:132.3pt;width:19.65pt;height:19pt;rotation:-2274283fd;z-index:25155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" adj="10443" fillcolor="red" strokecolor="window" strokeweight="1.5pt">
                <v:textbox>
                  <w:txbxContent>
                    <w:p w14:paraId="3DCDCF73"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D4351A2" wp14:editId="4A9FA7C4">
            <wp:extent cx="3420000" cy="2995029"/>
            <wp:effectExtent l="19050" t="19050" r="28575" b="15240"/>
            <wp:docPr id="5130" name="Picture 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r>
        <w:br w:type="page"/>
      </w:r>
    </w:p>
    <w:p w14:paraId="1B9C34B0" w14:textId="77777777" w:rsidR="00EF054A" w:rsidRDefault="00EF054A" w:rsidP="00EF054A">
      <w:pPr>
        <w:pStyle w:val="a"/>
        <w:numPr>
          <w:ilvl w:val="0"/>
          <w:numId w:val="23"/>
        </w:numPr>
        <w:jc w:val="both"/>
      </w:pPr>
      <w:r>
        <w:rPr>
          <w:rFonts w:hint="eastAsia"/>
        </w:rPr>
        <w:lastRenderedPageBreak/>
        <w:t>[概要] 画面で、[次へ] をクリックします。</w:t>
      </w:r>
    </w:p>
    <w:p w14:paraId="529E0978" w14:textId="77777777" w:rsidR="00EF054A" w:rsidRDefault="00EF054A" w:rsidP="00EF054A">
      <w:pPr>
        <w:pStyle w:val="C"/>
      </w:pPr>
      <w:r w:rsidRPr="003F6788">
        <w:rPr>
          <w:rFonts w:ascii="ＭＳ Ｐゴシック" w:hAnsi="ＭＳ Ｐゴシック" w:cs="ＭＳ Ｐゴシック"/>
          <w:noProof/>
          <w:sz w:val="24"/>
          <w:szCs w:val="24"/>
        </w:rPr>
        <mc:AlternateContent>
          <mc:Choice Requires="wps">
            <w:drawing>
              <wp:anchor distT="0" distB="0" distL="114300" distR="114300" simplePos="0" relativeHeight="251560448" behindDoc="0" locked="0" layoutInCell="1" allowOverlap="1" wp14:anchorId="69F3E40A" wp14:editId="4C804BAB">
                <wp:simplePos x="0" y="0"/>
                <wp:positionH relativeFrom="margin">
                  <wp:posOffset>2811515</wp:posOffset>
                </wp:positionH>
                <wp:positionV relativeFrom="paragraph">
                  <wp:posOffset>2748158</wp:posOffset>
                </wp:positionV>
                <wp:extent cx="249555" cy="241300"/>
                <wp:effectExtent l="0" t="19050" r="36195" b="6350"/>
                <wp:wrapNone/>
                <wp:docPr id="5126" name="矢印: 左 51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C36189"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3E40A" id="矢印: 左 5126" o:spid="_x0000_s1088" type="#_x0000_t66" style="position:absolute;left:0;text-align:left;margin-left:221.4pt;margin-top:216.4pt;width:19.65pt;height:19pt;rotation:-2274283fd;z-index:25156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qaWpQIAAC8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" adj="10443" fillcolor="red" strokecolor="window" strokeweight="1.5pt">
                <v:textbox>
                  <w:txbxContent>
                    <w:p w14:paraId="5BC36189"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0E3B882" wp14:editId="6B2A47D0">
            <wp:extent cx="3420000" cy="2997088"/>
            <wp:effectExtent l="19050" t="19050" r="9525" b="13335"/>
            <wp:docPr id="5131" name="図 5131" descr="C:\Users\NorieKunii\AppData\Local\Microsoft\Windows\INetCacheContent.Word\cm10-2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rieKunii\AppData\Local\Microsoft\Windows\INetCacheContent.Word\cm10-238.b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20000" cy="2997088"/>
                    </a:xfrm>
                    <a:prstGeom prst="rect">
                      <a:avLst/>
                    </a:prstGeom>
                    <a:noFill/>
                    <a:ln>
                      <a:solidFill>
                        <a:schemeClr val="tx1"/>
                      </a:solidFill>
                    </a:ln>
                  </pic:spPr>
                </pic:pic>
              </a:graphicData>
            </a:graphic>
          </wp:inline>
        </w:drawing>
      </w:r>
    </w:p>
    <w:p w14:paraId="7181B22A" w14:textId="77777777" w:rsidR="00EF054A" w:rsidRDefault="00EF054A" w:rsidP="00EF054A">
      <w:pPr>
        <w:pStyle w:val="a"/>
        <w:numPr>
          <w:ilvl w:val="0"/>
          <w:numId w:val="0"/>
        </w:numPr>
        <w:ind w:left="420"/>
        <w:jc w:val="both"/>
      </w:pPr>
    </w:p>
    <w:p w14:paraId="179CD698" w14:textId="77777777" w:rsidR="00EF054A" w:rsidRDefault="00EF054A" w:rsidP="00EF054A">
      <w:pPr>
        <w:pStyle w:val="a"/>
        <w:numPr>
          <w:ilvl w:val="0"/>
          <w:numId w:val="23"/>
        </w:numPr>
        <w:jc w:val="both"/>
      </w:pPr>
      <w:r>
        <w:rPr>
          <w:rFonts w:hint="eastAsia"/>
        </w:rPr>
        <w:t>[完了] 画面で、[閉じる] をクリックします。</w:t>
      </w:r>
    </w:p>
    <w:p w14:paraId="76E136E5" w14:textId="77777777" w:rsidR="00EF054A" w:rsidRDefault="00EF054A" w:rsidP="00EF054A">
      <w:pPr>
        <w:pStyle w:val="C"/>
      </w:pPr>
      <w:r w:rsidRPr="003F6788">
        <w:rPr>
          <w:rFonts w:ascii="ＭＳ Ｐゴシック" w:hAnsi="ＭＳ Ｐゴシック" w:cs="ＭＳ Ｐゴシック"/>
          <w:noProof/>
          <w:sz w:val="24"/>
          <w:szCs w:val="24"/>
        </w:rPr>
        <mc:AlternateContent>
          <mc:Choice Requires="wps">
            <w:drawing>
              <wp:anchor distT="0" distB="0" distL="114300" distR="114300" simplePos="0" relativeHeight="251561472" behindDoc="0" locked="0" layoutInCell="1" allowOverlap="1" wp14:anchorId="5011E8AD" wp14:editId="5A182743">
                <wp:simplePos x="0" y="0"/>
                <wp:positionH relativeFrom="margin">
                  <wp:posOffset>3548494</wp:posOffset>
                </wp:positionH>
                <wp:positionV relativeFrom="paragraph">
                  <wp:posOffset>2768629</wp:posOffset>
                </wp:positionV>
                <wp:extent cx="249555" cy="241300"/>
                <wp:effectExtent l="0" t="19050" r="36195" b="6350"/>
                <wp:wrapNone/>
                <wp:docPr id="5127" name="矢印: 左 51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72A1F3"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1E8AD" id="矢印: 左 5127" o:spid="_x0000_s1089" type="#_x0000_t66" style="position:absolute;left:0;text-align:left;margin-left:279.4pt;margin-top:218pt;width:19.65pt;height:19pt;rotation:-2274283fd;z-index:25156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Jx5pQIAAC8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" adj="10443" fillcolor="red" strokecolor="window" strokeweight="1.5pt">
                <v:textbox>
                  <w:txbxContent>
                    <w:p w14:paraId="6072A1F3" w14:textId="77777777" w:rsidR="004A7761" w:rsidRDefault="004A7761" w:rsidP="00EF054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BA71D30" wp14:editId="0517B134">
            <wp:extent cx="3420000" cy="2997088"/>
            <wp:effectExtent l="19050" t="19050" r="9525" b="13335"/>
            <wp:docPr id="5134" name="図 5134" descr="C:\Users\NorieKunii\AppData\Local\Microsoft\Windows\INetCacheContent.Word\cm10-2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rieKunii\AppData\Local\Microsoft\Windows\INetCacheContent.Word\cm10-239.b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20000" cy="2997088"/>
                    </a:xfrm>
                    <a:prstGeom prst="rect">
                      <a:avLst/>
                    </a:prstGeom>
                    <a:noFill/>
                    <a:ln>
                      <a:solidFill>
                        <a:schemeClr val="tx1"/>
                      </a:solidFill>
                    </a:ln>
                  </pic:spPr>
                </pic:pic>
              </a:graphicData>
            </a:graphic>
          </wp:inline>
        </w:drawing>
      </w:r>
    </w:p>
    <w:p w14:paraId="28BBD8F2" w14:textId="77777777" w:rsidR="00BB77B8" w:rsidRDefault="00BB77B8" w:rsidP="00FD7718"/>
    <w:p w14:paraId="497E8472" w14:textId="77777777" w:rsidR="00BB77B8" w:rsidRDefault="00BB77B8">
      <w:pPr>
        <w:widowControl/>
        <w:jc w:val="left"/>
      </w:pPr>
      <w:r>
        <w:br w:type="page"/>
      </w:r>
    </w:p>
    <w:p w14:paraId="15ABDCAA" w14:textId="77777777" w:rsidR="00BB77B8" w:rsidRDefault="00BB77B8" w:rsidP="00BB77B8">
      <w:pPr>
        <w:pStyle w:val="a"/>
        <w:numPr>
          <w:ilvl w:val="0"/>
          <w:numId w:val="23"/>
        </w:numPr>
        <w:jc w:val="both"/>
      </w:pPr>
      <w:r w:rsidRPr="00CA6F9E">
        <w:rPr>
          <w:rFonts w:hint="eastAsia"/>
        </w:rPr>
        <w:lastRenderedPageBreak/>
        <w:t>ConfigMgr コンソール画面で、</w:t>
      </w:r>
      <w:r>
        <w:rPr>
          <w:rFonts w:hint="eastAsia"/>
        </w:rPr>
        <w:t>[ソフトウェア ライブラリ] ワークスペースをクリックし、[ソフトウェア更新プログラム] - [すべてのソフトウェア</w:t>
      </w:r>
      <w:del w:id="884" w:author="Akira Sugiyama [2]" w:date="2017-10-21T02:15:00Z">
        <w:r w:rsidDel="00BF540A">
          <w:rPr>
            <w:rFonts w:hint="eastAsia"/>
          </w:rPr>
          <w:delText>の</w:delText>
        </w:r>
      </w:del>
      <w:r>
        <w:rPr>
          <w:rFonts w:hint="eastAsia"/>
        </w:rPr>
        <w:t>更新プログラム] をクリックして、[ソフトウェア更新プログラムの同期] をクリックします。</w:t>
      </w:r>
    </w:p>
    <w:p w14:paraId="7D3D11AA" w14:textId="0CD0E7C5" w:rsidR="00BB77B8" w:rsidRDefault="004A64D1" w:rsidP="00BB77B8">
      <w:pPr>
        <w:pStyle w:val="a"/>
        <w:numPr>
          <w:ilvl w:val="0"/>
          <w:numId w:val="0"/>
        </w:numPr>
        <w:ind w:left="420"/>
      </w:pPr>
      <w:r>
        <mc:AlternateContent>
          <mc:Choice Requires="wps">
            <w:drawing>
              <wp:anchor distT="0" distB="0" distL="114300" distR="114300" simplePos="0" relativeHeight="251733504" behindDoc="0" locked="0" layoutInCell="1" allowOverlap="1" wp14:anchorId="318F71D0" wp14:editId="728CA524">
                <wp:simplePos x="0" y="0"/>
                <wp:positionH relativeFrom="margin">
                  <wp:posOffset>744855</wp:posOffset>
                </wp:positionH>
                <wp:positionV relativeFrom="paragraph">
                  <wp:posOffset>272415</wp:posOffset>
                </wp:positionV>
                <wp:extent cx="249555" cy="241300"/>
                <wp:effectExtent l="0" t="19050" r="36195" b="6350"/>
                <wp:wrapNone/>
                <wp:docPr id="432" name="矢印: 左 4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50A00D" w14:textId="77777777" w:rsidR="004A7761" w:rsidRDefault="004A7761" w:rsidP="00BB77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F71D0" id="矢印: 左 432" o:spid="_x0000_s1090" type="#_x0000_t66" style="position:absolute;left:0;text-align:left;margin-left:58.65pt;margin-top:21.45pt;width:19.65pt;height:19pt;rotation:-2274283fd;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" adj="10443" fillcolor="red" strokecolor="window" strokeweight="1.5pt">
                <v:textbox>
                  <w:txbxContent>
                    <w:p w14:paraId="2350A00D" w14:textId="77777777" w:rsidR="004A7761" w:rsidRDefault="004A7761" w:rsidP="00BB77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sz w:val="24"/>
          <w:szCs w:val="24"/>
        </w:rPr>
        <mc:AlternateContent>
          <mc:Choice Requires="wps">
            <w:drawing>
              <wp:anchor distT="0" distB="0" distL="114300" distR="114300" simplePos="0" relativeHeight="251734528" behindDoc="0" locked="0" layoutInCell="1" allowOverlap="1" wp14:anchorId="063AB193" wp14:editId="2181259C">
                <wp:simplePos x="0" y="0"/>
                <wp:positionH relativeFrom="margin">
                  <wp:posOffset>1278255</wp:posOffset>
                </wp:positionH>
                <wp:positionV relativeFrom="paragraph">
                  <wp:posOffset>1195705</wp:posOffset>
                </wp:positionV>
                <wp:extent cx="249555" cy="241300"/>
                <wp:effectExtent l="0" t="19050" r="36195" b="6350"/>
                <wp:wrapNone/>
                <wp:docPr id="7025" name="矢印: 左 70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E846DF" w14:textId="77777777" w:rsidR="004A7761" w:rsidRDefault="004A7761" w:rsidP="00C915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AB193" id="矢印: 左 7025" o:spid="_x0000_s1091" type="#_x0000_t66" style="position:absolute;left:0;text-align:left;margin-left:100.65pt;margin-top:94.15pt;width:19.65pt;height:19pt;rotation:-2274283fd;z-index:2517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" adj="10443" fillcolor="red" strokecolor="window" strokeweight="1.5pt">
                <v:textbox>
                  <w:txbxContent>
                    <w:p w14:paraId="6EE846DF" w14:textId="77777777" w:rsidR="004A7761" w:rsidRDefault="004A7761" w:rsidP="00C915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sz w:val="24"/>
          <w:szCs w:val="24"/>
        </w:rPr>
        <mc:AlternateContent>
          <mc:Choice Requires="wps">
            <w:drawing>
              <wp:anchor distT="0" distB="0" distL="114300" distR="114300" simplePos="0" relativeHeight="251739648" behindDoc="0" locked="0" layoutInCell="1" allowOverlap="1" wp14:anchorId="1414E5B3" wp14:editId="55C92AF0">
                <wp:simplePos x="0" y="0"/>
                <wp:positionH relativeFrom="margin">
                  <wp:posOffset>667385</wp:posOffset>
                </wp:positionH>
                <wp:positionV relativeFrom="paragraph">
                  <wp:posOffset>2500629</wp:posOffset>
                </wp:positionV>
                <wp:extent cx="249555" cy="241300"/>
                <wp:effectExtent l="0" t="19050" r="36195" b="6350"/>
                <wp:wrapNone/>
                <wp:docPr id="6902" name="矢印: 左 69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370D52A" w14:textId="77777777" w:rsidR="004A7761" w:rsidRDefault="004A7761" w:rsidP="00C915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4E5B3" id="矢印: 左 6902" o:spid="_x0000_s1092" type="#_x0000_t66" style="position:absolute;left:0;text-align:left;margin-left:52.55pt;margin-top:196.9pt;width:19.65pt;height:19pt;rotation:-2274283fd;z-index:25173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OOSpAIAAC8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" adj="10443" fillcolor="red" strokecolor="window" strokeweight="1.5pt">
                <v:textbox>
                  <w:txbxContent>
                    <w:p w14:paraId="5370D52A" w14:textId="77777777" w:rsidR="004A7761" w:rsidRDefault="004A7761" w:rsidP="00C9158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B77B8">
        <w:rPr>
          <w:rFonts w:hint="eastAsia"/>
        </w:rPr>
        <w:drawing>
          <wp:inline distT="0" distB="0" distL="0" distR="0" wp14:anchorId="22C22122" wp14:editId="62A6F492">
            <wp:extent cx="4472797" cy="3179880"/>
            <wp:effectExtent l="19050" t="19050" r="23495" b="20955"/>
            <wp:docPr id="433"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472797" cy="3179880"/>
                    </a:xfrm>
                    <a:prstGeom prst="rect">
                      <a:avLst/>
                    </a:prstGeom>
                    <a:noFill/>
                    <a:ln>
                      <a:solidFill>
                        <a:schemeClr val="tx1"/>
                      </a:solidFill>
                    </a:ln>
                  </pic:spPr>
                </pic:pic>
              </a:graphicData>
            </a:graphic>
          </wp:inline>
        </w:drawing>
      </w:r>
    </w:p>
    <w:p w14:paraId="6718C6F2" w14:textId="77777777" w:rsidR="00BB77B8" w:rsidRDefault="00BB77B8" w:rsidP="00BB77B8">
      <w:pPr>
        <w:pStyle w:val="a"/>
        <w:numPr>
          <w:ilvl w:val="0"/>
          <w:numId w:val="0"/>
        </w:numPr>
        <w:ind w:left="420"/>
      </w:pPr>
      <w:r>
        <w:rPr>
          <w:rFonts w:hint="eastAsia"/>
        </w:rPr>
        <w:t>Note:</w:t>
      </w:r>
    </w:p>
    <w:p w14:paraId="3C9522E8" w14:textId="77777777" w:rsidR="00BB77B8" w:rsidRDefault="00BB77B8" w:rsidP="00BB77B8">
      <w:pPr>
        <w:pStyle w:val="a"/>
        <w:numPr>
          <w:ilvl w:val="0"/>
          <w:numId w:val="0"/>
        </w:numPr>
        <w:ind w:left="420"/>
      </w:pPr>
      <w:r>
        <w:rPr>
          <w:rFonts w:hint="eastAsia"/>
        </w:rPr>
        <w:t>同期状況を確認したい場合は、</w:t>
      </w:r>
    </w:p>
    <w:p w14:paraId="4068F4D3" w14:textId="77777777" w:rsidR="00BB77B8" w:rsidRPr="00824AC0" w:rsidRDefault="00BB77B8" w:rsidP="00BB77B8">
      <w:pPr>
        <w:pStyle w:val="a"/>
        <w:numPr>
          <w:ilvl w:val="0"/>
          <w:numId w:val="0"/>
        </w:numPr>
        <w:ind w:left="420"/>
      </w:pPr>
      <w:r>
        <w:t>C</w:t>
      </w:r>
      <w:r>
        <w:rPr>
          <w:rFonts w:hint="eastAsia"/>
        </w:rPr>
        <w:t>:\</w:t>
      </w:r>
      <w:r>
        <w:t xml:space="preserve">Program Files\Microsoft Configuration Manager\Logs\wsyncmgr.log </w:t>
      </w:r>
      <w:r>
        <w:rPr>
          <w:rFonts w:hint="eastAsia"/>
        </w:rPr>
        <w:t>ファイルより確認できます。</w:t>
      </w:r>
    </w:p>
    <w:p w14:paraId="158514A0" w14:textId="77777777" w:rsidR="00BB77B8" w:rsidRDefault="00BB77B8" w:rsidP="00FD7718"/>
    <w:p w14:paraId="2D750D07" w14:textId="77777777" w:rsidR="00FD7718" w:rsidRDefault="00FD7718" w:rsidP="00FD7718">
      <w:r>
        <w:br w:type="page"/>
      </w:r>
    </w:p>
    <w:p w14:paraId="7E818348" w14:textId="77777777" w:rsidR="00F562F8" w:rsidRDefault="00F562F8" w:rsidP="00F562F8">
      <w:pPr>
        <w:pStyle w:val="30"/>
      </w:pPr>
      <w:bookmarkStart w:id="885" w:name="_Toc496885378"/>
      <w:bookmarkStart w:id="886" w:name="_Toc395618022"/>
      <w:bookmarkStart w:id="887" w:name="_Toc474013000"/>
      <w:r w:rsidRPr="001F72BA">
        <w:lastRenderedPageBreak/>
        <w:t>Office 365 ProPlus の更新プログラム カタログの取得</w:t>
      </w:r>
      <w:bookmarkEnd w:id="885"/>
    </w:p>
    <w:p w14:paraId="499654C5" w14:textId="162AFCFB" w:rsidR="00F562F8" w:rsidRDefault="0057282D" w:rsidP="00BB77B8">
      <w:pPr>
        <w:pStyle w:val="a"/>
        <w:numPr>
          <w:ilvl w:val="0"/>
          <w:numId w:val="44"/>
        </w:numPr>
        <w:jc w:val="both"/>
      </w:pPr>
      <w:r>
        <w:t xml:space="preserve">cm.contoso.com </w:t>
      </w:r>
      <w:r>
        <w:rPr>
          <w:rFonts w:hint="eastAsia"/>
        </w:rPr>
        <w:t>で操作します。</w:t>
      </w:r>
      <w:r>
        <w:br/>
      </w:r>
      <w:r w:rsidR="00F562F8" w:rsidRPr="00CA6F9E">
        <w:rPr>
          <w:rFonts w:hint="eastAsia"/>
        </w:rPr>
        <w:t>ConfigMgr コンソール画面で、</w:t>
      </w:r>
      <w:r w:rsidR="00F562F8">
        <w:rPr>
          <w:rFonts w:hint="eastAsia"/>
        </w:rPr>
        <w:t>[管理] ワークスペースをクリックし、[サイトの構成] - [サイト] をクリックして、サイト名を右クリックして、[サイトコンポーネントの構成] - [ソフトウェアの更新</w:t>
      </w:r>
      <w:del w:id="888" w:author="Akira Sugiyama [2]" w:date="2017-10-21T02:16:00Z">
        <w:r w:rsidR="00F562F8" w:rsidDel="00BF540A">
          <w:rPr>
            <w:rFonts w:hint="eastAsia"/>
          </w:rPr>
          <w:delText>ン</w:delText>
        </w:r>
      </w:del>
      <w:r w:rsidR="00F562F8">
        <w:rPr>
          <w:rFonts w:hint="eastAsia"/>
        </w:rPr>
        <w:t>ポイント] をクリックします。</w:t>
      </w:r>
    </w:p>
    <w:p w14:paraId="273EEDE6" w14:textId="77777777" w:rsidR="00F562F8" w:rsidRDefault="00F562F8" w:rsidP="00F562F8">
      <w:pPr>
        <w:pStyle w:val="C"/>
      </w:pPr>
      <w:r>
        <w:rPr>
          <w:noProof/>
        </w:rPr>
        <mc:AlternateContent>
          <mc:Choice Requires="wps">
            <w:drawing>
              <wp:anchor distT="0" distB="0" distL="114300" distR="114300" simplePos="0" relativeHeight="251702784" behindDoc="0" locked="0" layoutInCell="1" allowOverlap="1" wp14:anchorId="3375A17B" wp14:editId="42C0BD6E">
                <wp:simplePos x="0" y="0"/>
                <wp:positionH relativeFrom="margin">
                  <wp:posOffset>682625</wp:posOffset>
                </wp:positionH>
                <wp:positionV relativeFrom="paragraph">
                  <wp:posOffset>1196023</wp:posOffset>
                </wp:positionV>
                <wp:extent cx="249555" cy="241300"/>
                <wp:effectExtent l="0" t="19050" r="36195" b="6350"/>
                <wp:wrapNone/>
                <wp:docPr id="20" name="矢印: 左 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84C904"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5A17B" id="矢印: 左 20" o:spid="_x0000_s1093" type="#_x0000_t66" style="position:absolute;left:0;text-align:left;margin-left:53.75pt;margin-top:94.2pt;width:19.65pt;height:19pt;rotation:-2274283fd;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" adj="10443" fillcolor="red" strokecolor="window" strokeweight="1.5pt">
                <v:textbox>
                  <w:txbxContent>
                    <w:p w14:paraId="5884C904"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00736" behindDoc="0" locked="0" layoutInCell="1" allowOverlap="1" wp14:anchorId="77300551" wp14:editId="0848E4E6">
                <wp:simplePos x="0" y="0"/>
                <wp:positionH relativeFrom="margin">
                  <wp:posOffset>582930</wp:posOffset>
                </wp:positionH>
                <wp:positionV relativeFrom="paragraph">
                  <wp:posOffset>2672715</wp:posOffset>
                </wp:positionV>
                <wp:extent cx="249555" cy="241300"/>
                <wp:effectExtent l="0" t="19050" r="36195" b="6350"/>
                <wp:wrapNone/>
                <wp:docPr id="24" name="矢印: 左 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1CD32C"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00551" id="矢印: 左 24" o:spid="_x0000_s1094" type="#_x0000_t66" style="position:absolute;left:0;text-align:left;margin-left:45.9pt;margin-top:210.45pt;width:19.65pt;height:19pt;rotation:-2274283fd;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" adj="10443" fillcolor="red" strokecolor="window" strokeweight="1.5pt">
                <v:textbox>
                  <w:txbxContent>
                    <w:p w14:paraId="6E1CD32C"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98688" behindDoc="0" locked="0" layoutInCell="1" allowOverlap="1" wp14:anchorId="6F81F164" wp14:editId="67167F1D">
                <wp:simplePos x="0" y="0"/>
                <wp:positionH relativeFrom="margin">
                  <wp:posOffset>1963420</wp:posOffset>
                </wp:positionH>
                <wp:positionV relativeFrom="paragraph">
                  <wp:posOffset>2068196</wp:posOffset>
                </wp:positionV>
                <wp:extent cx="249555" cy="241300"/>
                <wp:effectExtent l="0" t="19050" r="36195" b="6350"/>
                <wp:wrapNone/>
                <wp:docPr id="25" name="矢印: 左 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66DB2F"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1F164" id="矢印: 左 25" o:spid="_x0000_s1095" type="#_x0000_t66" style="position:absolute;left:0;text-align:left;margin-left:154.6pt;margin-top:162.85pt;width:19.65pt;height:19pt;rotation:-2274283fd;z-index:25169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" adj="10443" fillcolor="red" strokecolor="window" strokeweight="1.5pt">
                <v:textbox>
                  <w:txbxContent>
                    <w:p w14:paraId="3B66DB2F"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95616" behindDoc="0" locked="0" layoutInCell="1" allowOverlap="1" wp14:anchorId="65176A0D" wp14:editId="4E4C71DA">
                <wp:simplePos x="0" y="0"/>
                <wp:positionH relativeFrom="margin">
                  <wp:posOffset>2278380</wp:posOffset>
                </wp:positionH>
                <wp:positionV relativeFrom="paragraph">
                  <wp:posOffset>882650</wp:posOffset>
                </wp:positionV>
                <wp:extent cx="249555" cy="241300"/>
                <wp:effectExtent l="0" t="19050" r="36195" b="6350"/>
                <wp:wrapNone/>
                <wp:docPr id="26" name="矢印: 左 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D2D5AE"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6A0D" id="矢印: 左 26" o:spid="_x0000_s1096" type="#_x0000_t66" style="position:absolute;left:0;text-align:left;margin-left:179.4pt;margin-top:69.5pt;width:19.65pt;height:19pt;rotation:-2274283fd;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" adj="10443" fillcolor="red" strokecolor="window" strokeweight="1.5pt">
                <v:textbox>
                  <w:txbxContent>
                    <w:p w14:paraId="41D2D5AE"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9828FC">
        <w:rPr>
          <w:rFonts w:hint="eastAsia"/>
          <w:noProof/>
        </w:rPr>
        <w:drawing>
          <wp:inline distT="0" distB="0" distL="0" distR="0" wp14:anchorId="65B89F12" wp14:editId="76BB5E70">
            <wp:extent cx="4320000" cy="3071251"/>
            <wp:effectExtent l="19050" t="19050" r="23495" b="15240"/>
            <wp:docPr id="5931" name="Picture 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a:solidFill>
                        <a:schemeClr val="tx1"/>
                      </a:solidFill>
                    </a:ln>
                  </pic:spPr>
                </pic:pic>
              </a:graphicData>
            </a:graphic>
          </wp:inline>
        </w:drawing>
      </w:r>
    </w:p>
    <w:p w14:paraId="505C50AC" w14:textId="77777777" w:rsidR="00F562F8" w:rsidRDefault="00F562F8" w:rsidP="00F562F8">
      <w:r>
        <w:br w:type="page"/>
      </w:r>
    </w:p>
    <w:p w14:paraId="008FB5DF" w14:textId="16418856" w:rsidR="00F562F8" w:rsidRDefault="00F562F8" w:rsidP="00BB77B8">
      <w:pPr>
        <w:pStyle w:val="a"/>
        <w:numPr>
          <w:ilvl w:val="0"/>
          <w:numId w:val="44"/>
        </w:numPr>
        <w:jc w:val="both"/>
      </w:pPr>
      <w:r>
        <w:rPr>
          <w:rFonts w:hint="eastAsia"/>
        </w:rPr>
        <w:lastRenderedPageBreak/>
        <w:t>[ソフトウェアの更新ポイント コンポーネントのプロパティ] 画面で、[製品] タブをクリックし、既存のチェックをすべて外して、[Office 365 Client] にチェックをつけます。</w:t>
      </w:r>
    </w:p>
    <w:p w14:paraId="2440E842" w14:textId="77777777" w:rsidR="00F562F8" w:rsidRDefault="000D6D53" w:rsidP="00F562F8">
      <w:pPr>
        <w:pStyle w:val="C"/>
      </w:pPr>
      <w:r>
        <w:rPr>
          <w:noProof/>
        </w:rPr>
        <mc:AlternateContent>
          <mc:Choice Requires="wps">
            <w:drawing>
              <wp:anchor distT="0" distB="0" distL="114300" distR="114300" simplePos="0" relativeHeight="251710976" behindDoc="0" locked="0" layoutInCell="1" allowOverlap="1" wp14:anchorId="7405EC85" wp14:editId="6DBAC819">
                <wp:simplePos x="0" y="0"/>
                <wp:positionH relativeFrom="margin">
                  <wp:posOffset>2416175</wp:posOffset>
                </wp:positionH>
                <wp:positionV relativeFrom="paragraph">
                  <wp:posOffset>3577590</wp:posOffset>
                </wp:positionV>
                <wp:extent cx="249555" cy="241300"/>
                <wp:effectExtent l="0" t="19050" r="36195" b="6350"/>
                <wp:wrapNone/>
                <wp:docPr id="7011" name="矢印: 左 70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AC24E0"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5EC85" id="矢印: 左 7011" o:spid="_x0000_s1097" type="#_x0000_t66" style="position:absolute;left:0;text-align:left;margin-left:190.25pt;margin-top:281.7pt;width:19.65pt;height:19pt;rotation:-2274283fd;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" adj="10443" fillcolor="red" strokecolor="window" strokeweight="1.5pt">
                <v:textbox>
                  <w:txbxContent>
                    <w:p w14:paraId="4DAC24E0"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03808" behindDoc="0" locked="0" layoutInCell="1" allowOverlap="1" wp14:anchorId="0D22D3EB" wp14:editId="3D92C7C4">
                <wp:simplePos x="0" y="0"/>
                <wp:positionH relativeFrom="margin">
                  <wp:posOffset>1606551</wp:posOffset>
                </wp:positionH>
                <wp:positionV relativeFrom="paragraph">
                  <wp:posOffset>1310640</wp:posOffset>
                </wp:positionV>
                <wp:extent cx="249555" cy="241300"/>
                <wp:effectExtent l="0" t="19050" r="36195" b="6350"/>
                <wp:wrapNone/>
                <wp:docPr id="35" name="矢印: 左 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F63891"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2D3EB" id="矢印: 左 35" o:spid="_x0000_s1098" type="#_x0000_t66" style="position:absolute;left:0;text-align:left;margin-left:126.5pt;margin-top:103.2pt;width:19.65pt;height:19pt;rotation:-2274283fd;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" adj="10443" fillcolor="red" strokecolor="window" strokeweight="1.5pt">
                <v:textbox>
                  <w:txbxContent>
                    <w:p w14:paraId="1BF63891"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FBADCCE" wp14:editId="4E7D9396">
            <wp:extent cx="3420000" cy="3900337"/>
            <wp:effectExtent l="19050" t="19050" r="28575" b="24130"/>
            <wp:docPr id="7010" name="図 7010" descr="C:\Users\SuguruKUNII\AppData\Local\Microsoft\Windows\INetCacheContent.Word\cmo365-1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guruKUNII\AppData\Local\Microsoft\Windows\INetCacheContent.Word\cmo365-105.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0000" cy="3900337"/>
                    </a:xfrm>
                    <a:prstGeom prst="rect">
                      <a:avLst/>
                    </a:prstGeom>
                    <a:noFill/>
                    <a:ln>
                      <a:solidFill>
                        <a:schemeClr val="tx1"/>
                      </a:solidFill>
                    </a:ln>
                  </pic:spPr>
                </pic:pic>
              </a:graphicData>
            </a:graphic>
          </wp:inline>
        </w:drawing>
      </w:r>
      <w:r w:rsidR="00F562F8">
        <w:rPr>
          <w:noProof/>
        </w:rPr>
        <mc:AlternateContent>
          <mc:Choice Requires="wps">
            <w:drawing>
              <wp:anchor distT="0" distB="0" distL="114300" distR="114300" simplePos="0" relativeHeight="251697664" behindDoc="0" locked="0" layoutInCell="1" allowOverlap="1" wp14:anchorId="0DBA6920" wp14:editId="435FA6F3">
                <wp:simplePos x="0" y="0"/>
                <wp:positionH relativeFrom="margin">
                  <wp:posOffset>1206816</wp:posOffset>
                </wp:positionH>
                <wp:positionV relativeFrom="paragraph">
                  <wp:posOffset>211139</wp:posOffset>
                </wp:positionV>
                <wp:extent cx="249555" cy="241300"/>
                <wp:effectExtent l="0" t="19050" r="36195" b="6350"/>
                <wp:wrapNone/>
                <wp:docPr id="29" name="矢印: 左 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6CEFF4"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A6920" id="矢印: 左 29" o:spid="_x0000_s1099" type="#_x0000_t66" style="position:absolute;left:0;text-align:left;margin-left:95pt;margin-top:16.65pt;width:19.65pt;height:19pt;rotation:-2274283fd;z-index:2516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" adj="10443" fillcolor="red" strokecolor="window" strokeweight="1.5pt">
                <v:textbox>
                  <w:txbxContent>
                    <w:p w14:paraId="5B6CEFF4" w14:textId="77777777" w:rsidR="004A7761" w:rsidRDefault="004A7761" w:rsidP="00F562F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7D3E3D54" w14:textId="77777777" w:rsidR="00F562F8" w:rsidRDefault="00F562F8" w:rsidP="00F562F8">
      <w:pPr>
        <w:ind w:left="360" w:hanging="360"/>
      </w:pPr>
    </w:p>
    <w:p w14:paraId="57C3A99D" w14:textId="77777777" w:rsidR="00315401" w:rsidRDefault="00315401">
      <w:pPr>
        <w:widowControl/>
        <w:jc w:val="left"/>
        <w:rPr>
          <w:noProof/>
        </w:rPr>
      </w:pPr>
      <w:r>
        <w:br w:type="page"/>
      </w:r>
    </w:p>
    <w:p w14:paraId="084ECDAC" w14:textId="045AD54B" w:rsidR="00657F65" w:rsidRDefault="00657F65" w:rsidP="00657F65">
      <w:pPr>
        <w:pStyle w:val="a"/>
        <w:numPr>
          <w:ilvl w:val="0"/>
          <w:numId w:val="44"/>
        </w:numPr>
        <w:jc w:val="both"/>
      </w:pPr>
      <w:r>
        <w:rPr>
          <w:rFonts w:hint="eastAsia"/>
        </w:rPr>
        <w:t>[ソフトウェアの更新ポイント コンポーネントのプロパティ] 画面で、[</w:t>
      </w:r>
      <w:r w:rsidR="00315401">
        <w:rPr>
          <w:rFonts w:hint="eastAsia"/>
        </w:rPr>
        <w:t>分類</w:t>
      </w:r>
      <w:r>
        <w:rPr>
          <w:rFonts w:hint="eastAsia"/>
        </w:rPr>
        <w:t>] タブをクリックし、[</w:t>
      </w:r>
      <w:r w:rsidR="00315401">
        <w:rPr>
          <w:rFonts w:hint="eastAsia"/>
        </w:rPr>
        <w:t>更新</w:t>
      </w:r>
      <w:r>
        <w:rPr>
          <w:rFonts w:hint="eastAsia"/>
        </w:rPr>
        <w:t xml:space="preserve">] </w:t>
      </w:r>
      <w:ins w:id="889" w:author="KUNII Suguru" w:date="2017-10-30T10:51:00Z">
        <w:r w:rsidR="004A64D1">
          <w:rPr>
            <w:rFonts w:hint="eastAsia"/>
          </w:rPr>
          <w:t>と [</w:t>
        </w:r>
        <w:commentRangeStart w:id="890"/>
        <w:r w:rsidR="004A64D1">
          <w:rPr>
            <w:rFonts w:hint="eastAsia"/>
          </w:rPr>
          <w:t>Upgrades</w:t>
        </w:r>
      </w:ins>
      <w:commentRangeEnd w:id="890"/>
      <w:ins w:id="891" w:author="KUNII Suguru" w:date="2017-10-30T10:54:00Z">
        <w:r w:rsidR="004A64D1">
          <w:rPr>
            <w:rStyle w:val="af8"/>
            <w:noProof w:val="0"/>
          </w:rPr>
          <w:commentReference w:id="890"/>
        </w:r>
      </w:ins>
      <w:ins w:id="892" w:author="KUNII Suguru" w:date="2017-10-30T10:51:00Z">
        <w:r w:rsidR="004A64D1">
          <w:rPr>
            <w:rFonts w:hint="eastAsia"/>
          </w:rPr>
          <w:t xml:space="preserve">] </w:t>
        </w:r>
      </w:ins>
      <w:r>
        <w:rPr>
          <w:rFonts w:hint="eastAsia"/>
        </w:rPr>
        <w:t>にチェックをつけ</w:t>
      </w:r>
      <w:del w:id="893" w:author="KUNII Suguru" w:date="2017-10-30T10:51:00Z">
        <w:r w:rsidDel="004A64D1">
          <w:rPr>
            <w:rFonts w:hint="eastAsia"/>
          </w:rPr>
          <w:delText>、[OK] をクリックし</w:delText>
        </w:r>
      </w:del>
      <w:r>
        <w:rPr>
          <w:rFonts w:hint="eastAsia"/>
        </w:rPr>
        <w:t>ます。</w:t>
      </w:r>
    </w:p>
    <w:p w14:paraId="5234E699" w14:textId="0FBDA749" w:rsidR="00657F65" w:rsidRDefault="004A64D1" w:rsidP="00657F65">
      <w:pPr>
        <w:pStyle w:val="C"/>
      </w:pPr>
      <w:ins w:id="894" w:author="KUNII Suguru" w:date="2017-10-30T10:51:00Z">
        <w:r>
          <w:rPr>
            <w:noProof/>
          </w:rPr>
          <mc:AlternateContent>
            <mc:Choice Requires="wps">
              <w:drawing>
                <wp:anchor distT="0" distB="0" distL="114300" distR="114300" simplePos="0" relativeHeight="251806208" behindDoc="0" locked="0" layoutInCell="1" allowOverlap="1" wp14:anchorId="79C7646C" wp14:editId="4B47461F">
                  <wp:simplePos x="0" y="0"/>
                  <wp:positionH relativeFrom="margin">
                    <wp:posOffset>864937</wp:posOffset>
                  </wp:positionH>
                  <wp:positionV relativeFrom="paragraph">
                    <wp:posOffset>986791</wp:posOffset>
                  </wp:positionV>
                  <wp:extent cx="249555" cy="241300"/>
                  <wp:effectExtent l="0" t="0" r="36195" b="25400"/>
                  <wp:wrapNone/>
                  <wp:docPr id="11" name="矢印: 左 11"/>
                  <wp:cNvGraphicFramePr/>
                  <a:graphic xmlns:a="http://schemas.openxmlformats.org/drawingml/2006/main">
                    <a:graphicData uri="http://schemas.microsoft.com/office/word/2010/wordprocessingShape">
                      <wps:wsp>
                        <wps:cNvSpPr/>
                        <wps:spPr>
                          <a:xfrm rot="1973245">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940BD6" w14:textId="77777777" w:rsidR="004A7761" w:rsidRDefault="004A7761" w:rsidP="00657F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7646C" id="矢印: 左 11" o:spid="_x0000_s1100" type="#_x0000_t66" style="position:absolute;left:0;text-align:left;margin-left:68.1pt;margin-top:77.7pt;width:19.65pt;height:19pt;rotation:2155310fd;z-index:25180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" adj="10443" fillcolor="red" strokecolor="window" strokeweight="1.5pt">
                  <v:textbox>
                    <w:txbxContent>
                      <w:p w14:paraId="4D940BD6" w14:textId="77777777" w:rsidR="004A7761" w:rsidRDefault="004A7761" w:rsidP="00657F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ins>
      <w:r>
        <w:rPr>
          <w:noProof/>
        </w:rPr>
        <mc:AlternateContent>
          <mc:Choice Requires="wps">
            <w:drawing>
              <wp:anchor distT="0" distB="0" distL="114300" distR="114300" simplePos="0" relativeHeight="251565568" behindDoc="0" locked="0" layoutInCell="1" allowOverlap="1" wp14:anchorId="1A36AED6" wp14:editId="037F398A">
                <wp:simplePos x="0" y="0"/>
                <wp:positionH relativeFrom="margin">
                  <wp:posOffset>996950</wp:posOffset>
                </wp:positionH>
                <wp:positionV relativeFrom="paragraph">
                  <wp:posOffset>596265</wp:posOffset>
                </wp:positionV>
                <wp:extent cx="249555" cy="241300"/>
                <wp:effectExtent l="0" t="19050" r="36195" b="6350"/>
                <wp:wrapNone/>
                <wp:docPr id="1324877071" name="矢印: 左 13248770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1E128C" w14:textId="77777777" w:rsidR="004A7761" w:rsidRDefault="004A7761" w:rsidP="00657F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6AED6" id="矢印: 左 1324877071" o:spid="_x0000_s1101" type="#_x0000_t66" style="position:absolute;left:0;text-align:left;margin-left:78.5pt;margin-top:46.95pt;width:19.65pt;height:19pt;rotation:-2274283fd;z-index:25156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" adj="10443" fillcolor="red" strokecolor="window" strokeweight="1.5pt">
                <v:textbox>
                  <w:txbxContent>
                    <w:p w14:paraId="141E128C" w14:textId="77777777" w:rsidR="004A7761" w:rsidRDefault="004A7761" w:rsidP="00657F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15401">
        <w:rPr>
          <w:noProof/>
        </w:rPr>
        <mc:AlternateContent>
          <mc:Choice Requires="wps">
            <w:drawing>
              <wp:anchor distT="0" distB="0" distL="114300" distR="114300" simplePos="0" relativeHeight="251566592" behindDoc="0" locked="0" layoutInCell="1" allowOverlap="1" wp14:anchorId="1FF1F070" wp14:editId="5F4F1009">
                <wp:simplePos x="0" y="0"/>
                <wp:positionH relativeFrom="margin">
                  <wp:posOffset>2559050</wp:posOffset>
                </wp:positionH>
                <wp:positionV relativeFrom="paragraph">
                  <wp:posOffset>3015615</wp:posOffset>
                </wp:positionV>
                <wp:extent cx="249555" cy="241300"/>
                <wp:effectExtent l="0" t="19050" r="36195" b="6350"/>
                <wp:wrapNone/>
                <wp:docPr id="1324877070" name="矢印: 左 13248770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9878F2" w14:textId="77777777" w:rsidR="004A7761" w:rsidRDefault="004A7761" w:rsidP="00657F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1F070" id="矢印: 左 1324877070" o:spid="_x0000_s1102" type="#_x0000_t66" style="position:absolute;left:0;text-align:left;margin-left:201.5pt;margin-top:237.45pt;width:19.65pt;height:19pt;rotation:-2274283fd;z-index:25156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" adj="10443" fillcolor="red" strokecolor="window" strokeweight="1.5pt">
                <v:textbox>
                  <w:txbxContent>
                    <w:p w14:paraId="779878F2" w14:textId="77777777" w:rsidR="004A7761" w:rsidRDefault="004A7761" w:rsidP="00657F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15401">
        <w:rPr>
          <w:noProof/>
        </w:rPr>
        <mc:AlternateContent>
          <mc:Choice Requires="wps">
            <w:drawing>
              <wp:anchor distT="0" distB="0" distL="114300" distR="114300" simplePos="0" relativeHeight="251564544" behindDoc="0" locked="0" layoutInCell="1" allowOverlap="1" wp14:anchorId="432B6857" wp14:editId="77F40AF6">
                <wp:simplePos x="0" y="0"/>
                <wp:positionH relativeFrom="margin">
                  <wp:posOffset>1206500</wp:posOffset>
                </wp:positionH>
                <wp:positionV relativeFrom="paragraph">
                  <wp:posOffset>134619</wp:posOffset>
                </wp:positionV>
                <wp:extent cx="249555" cy="241300"/>
                <wp:effectExtent l="0" t="19050" r="36195" b="6350"/>
                <wp:wrapNone/>
                <wp:docPr id="1324877072" name="矢印: 左 13248770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A956A0" w14:textId="77777777" w:rsidR="004A7761" w:rsidRDefault="004A7761" w:rsidP="00657F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B6857" id="矢印: 左 1324877072" o:spid="_x0000_s1103" type="#_x0000_t66" style="position:absolute;left:0;text-align:left;margin-left:95pt;margin-top:10.6pt;width:19.65pt;height:19pt;rotation:-2274283fd;z-index:25156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" adj="10443" fillcolor="red" strokecolor="window" strokeweight="1.5pt">
                <v:textbox>
                  <w:txbxContent>
                    <w:p w14:paraId="63A956A0" w14:textId="77777777" w:rsidR="004A7761" w:rsidRDefault="004A7761" w:rsidP="00657F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57F65">
        <w:rPr>
          <w:noProof/>
        </w:rPr>
        <w:drawing>
          <wp:inline distT="0" distB="0" distL="0" distR="0" wp14:anchorId="6775387F" wp14:editId="54D09CCD">
            <wp:extent cx="3420000" cy="3375728"/>
            <wp:effectExtent l="19050" t="19050" r="28575" b="15240"/>
            <wp:docPr id="1324877073" name="図 1324877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guruKUNII\AppData\Local\Microsoft\Windows\INetCacheContent.Word\cmo365-105.bmp"/>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420000" cy="3375728"/>
                    </a:xfrm>
                    <a:prstGeom prst="rect">
                      <a:avLst/>
                    </a:prstGeom>
                    <a:noFill/>
                    <a:ln>
                      <a:solidFill>
                        <a:schemeClr val="tx1"/>
                      </a:solidFill>
                    </a:ln>
                  </pic:spPr>
                </pic:pic>
              </a:graphicData>
            </a:graphic>
          </wp:inline>
        </w:drawing>
      </w:r>
    </w:p>
    <w:p w14:paraId="726D18C8" w14:textId="77777777" w:rsidR="00657F65" w:rsidRDefault="00657F65" w:rsidP="00657F65">
      <w:pPr>
        <w:ind w:left="360" w:hanging="360"/>
      </w:pPr>
    </w:p>
    <w:p w14:paraId="30D9BEBB" w14:textId="708B5E1C" w:rsidR="004A64D1" w:rsidRDefault="004A64D1" w:rsidP="004A64D1">
      <w:pPr>
        <w:pStyle w:val="a"/>
        <w:numPr>
          <w:ilvl w:val="0"/>
          <w:numId w:val="44"/>
        </w:numPr>
        <w:jc w:val="both"/>
        <w:rPr>
          <w:ins w:id="895" w:author="KUNII Suguru" w:date="2017-10-30T10:51:00Z"/>
        </w:rPr>
      </w:pPr>
      <w:ins w:id="896" w:author="KUNII Suguru" w:date="2017-10-30T10:51:00Z">
        <w:r>
          <w:rPr>
            <w:rFonts w:hint="eastAsia"/>
          </w:rPr>
          <w:t>[</w:t>
        </w:r>
      </w:ins>
      <w:ins w:id="897" w:author="KUNII Suguru" w:date="2017-10-30T10:52:00Z">
        <w:r>
          <w:rPr>
            <w:rFonts w:hint="eastAsia"/>
          </w:rPr>
          <w:t>Windows 10 のサービスの前提条件</w:t>
        </w:r>
      </w:ins>
      <w:ins w:id="898" w:author="KUNII Suguru" w:date="2017-10-30T10:51:00Z">
        <w:r>
          <w:rPr>
            <w:rFonts w:hint="eastAsia"/>
          </w:rPr>
          <w:t>] 画面で、[</w:t>
        </w:r>
      </w:ins>
      <w:ins w:id="899" w:author="KUNII Suguru" w:date="2017-10-30T10:53:00Z">
        <w:r>
          <w:rPr>
            <w:rFonts w:hint="eastAsia"/>
          </w:rPr>
          <w:t>OK</w:t>
        </w:r>
      </w:ins>
      <w:ins w:id="900" w:author="KUNII Suguru" w:date="2017-10-30T10:51:00Z">
        <w:r>
          <w:rPr>
            <w:rFonts w:hint="eastAsia"/>
          </w:rPr>
          <w:t xml:space="preserve">] </w:t>
        </w:r>
      </w:ins>
      <w:ins w:id="901" w:author="KUNII Suguru" w:date="2017-10-30T10:53:00Z">
        <w:r>
          <w:rPr>
            <w:rFonts w:hint="eastAsia"/>
          </w:rPr>
          <w:t>をクリックし、[ソフトウェアの更新ポイント コンポーネントのプロパティ] 画面</w:t>
        </w:r>
      </w:ins>
      <w:ins w:id="902" w:author="KUNII Suguru" w:date="2017-10-30T10:51:00Z">
        <w:r>
          <w:rPr>
            <w:rFonts w:hint="eastAsia"/>
          </w:rPr>
          <w:t>に</w:t>
        </w:r>
      </w:ins>
      <w:ins w:id="903" w:author="KUNII Suguru" w:date="2017-10-30T10:53:00Z">
        <w:r>
          <w:rPr>
            <w:rFonts w:hint="eastAsia"/>
          </w:rPr>
          <w:t>戻ったら、[OK] をクリックし</w:t>
        </w:r>
      </w:ins>
      <w:ins w:id="904" w:author="KUNII Suguru" w:date="2017-10-30T10:51:00Z">
        <w:r>
          <w:rPr>
            <w:rFonts w:hint="eastAsia"/>
          </w:rPr>
          <w:t>ます。</w:t>
        </w:r>
      </w:ins>
    </w:p>
    <w:p w14:paraId="2C76E579" w14:textId="70AB09A9" w:rsidR="004A64D1" w:rsidRDefault="004A64D1" w:rsidP="004A64D1">
      <w:pPr>
        <w:pStyle w:val="C"/>
        <w:rPr>
          <w:ins w:id="905" w:author="KUNII Suguru" w:date="2017-10-30T10:51:00Z"/>
        </w:rPr>
      </w:pPr>
      <w:ins w:id="906" w:author="KUNII Suguru" w:date="2017-10-30T10:51:00Z">
        <w:r>
          <w:rPr>
            <w:noProof/>
          </w:rPr>
          <mc:AlternateContent>
            <mc:Choice Requires="wps">
              <w:drawing>
                <wp:anchor distT="0" distB="0" distL="114300" distR="114300" simplePos="0" relativeHeight="251809280" behindDoc="0" locked="0" layoutInCell="1" allowOverlap="1" wp14:anchorId="350327A8" wp14:editId="7A62FF9F">
                  <wp:simplePos x="0" y="0"/>
                  <wp:positionH relativeFrom="margin">
                    <wp:posOffset>1958975</wp:posOffset>
                  </wp:positionH>
                  <wp:positionV relativeFrom="paragraph">
                    <wp:posOffset>1510665</wp:posOffset>
                  </wp:positionV>
                  <wp:extent cx="249555" cy="241300"/>
                  <wp:effectExtent l="0" t="19050" r="36195" b="6350"/>
                  <wp:wrapNone/>
                  <wp:docPr id="19" name="矢印: 左 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C7C031" w14:textId="77777777" w:rsidR="004A7761" w:rsidRDefault="004A7761" w:rsidP="004A64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327A8" id="矢印: 左 19" o:spid="_x0000_s1104" type="#_x0000_t66" style="position:absolute;left:0;text-align:left;margin-left:154.25pt;margin-top:118.95pt;width:19.65pt;height:19pt;rotation:-2274283fd;z-index:25180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" adj="10443" fillcolor="red" strokecolor="window" strokeweight="1.5pt">
                  <v:textbox>
                    <w:txbxContent>
                      <w:p w14:paraId="3BC7C031" w14:textId="77777777" w:rsidR="004A7761" w:rsidRDefault="004A7761" w:rsidP="004A64D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ins>
      <w:ins w:id="907" w:author="KUNII Suguru" w:date="2017-10-30T10:52:00Z">
        <w:r>
          <w:rPr>
            <w:noProof/>
          </w:rPr>
          <w:drawing>
            <wp:inline distT="0" distB="0" distL="0" distR="0" wp14:anchorId="3B1F17EE" wp14:editId="6C9E86B0">
              <wp:extent cx="3060000" cy="1808182"/>
              <wp:effectExtent l="19050" t="19050" r="26670" b="20955"/>
              <wp:docPr id="5522" name="図 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60000" cy="1808182"/>
                      </a:xfrm>
                      <a:prstGeom prst="rect">
                        <a:avLst/>
                      </a:prstGeom>
                      <a:noFill/>
                      <a:ln>
                        <a:solidFill>
                          <a:schemeClr val="tx1"/>
                        </a:solidFill>
                      </a:ln>
                    </pic:spPr>
                  </pic:pic>
                </a:graphicData>
              </a:graphic>
            </wp:inline>
          </w:drawing>
        </w:r>
      </w:ins>
    </w:p>
    <w:p w14:paraId="5E5C96A2" w14:textId="77777777" w:rsidR="00657F65" w:rsidRDefault="00657F65" w:rsidP="00F562F8">
      <w:pPr>
        <w:ind w:left="360" w:hanging="360"/>
      </w:pPr>
    </w:p>
    <w:p w14:paraId="210BA6EF" w14:textId="77777777" w:rsidR="00F562F8" w:rsidRDefault="00F562F8" w:rsidP="00F562F8">
      <w:r>
        <w:br w:type="page"/>
      </w:r>
    </w:p>
    <w:p w14:paraId="570FEFBF" w14:textId="77777777" w:rsidR="00F562F8" w:rsidRDefault="00F562F8" w:rsidP="00BB77B8">
      <w:pPr>
        <w:pStyle w:val="a"/>
        <w:numPr>
          <w:ilvl w:val="0"/>
          <w:numId w:val="44"/>
        </w:numPr>
        <w:jc w:val="both"/>
      </w:pPr>
      <w:r w:rsidRPr="00CA6F9E">
        <w:rPr>
          <w:rFonts w:hint="eastAsia"/>
        </w:rPr>
        <w:t>ConfigMgr コンソール画面で、</w:t>
      </w:r>
      <w:r>
        <w:rPr>
          <w:rFonts w:hint="eastAsia"/>
        </w:rPr>
        <w:t>[ソフトウェア ライブラリ] ワークスペースをクリックし、[</w:t>
      </w:r>
      <w:r w:rsidR="00BD1837">
        <w:rPr>
          <w:rFonts w:hint="eastAsia"/>
        </w:rPr>
        <w:t>Office 365 クライアント管理</w:t>
      </w:r>
      <w:r>
        <w:rPr>
          <w:rFonts w:hint="eastAsia"/>
        </w:rPr>
        <w:t>] - [</w:t>
      </w:r>
      <w:r w:rsidR="00BD1837">
        <w:rPr>
          <w:rFonts w:hint="eastAsia"/>
        </w:rPr>
        <w:t xml:space="preserve">Office 365 </w:t>
      </w:r>
      <w:r>
        <w:rPr>
          <w:rFonts w:hint="eastAsia"/>
        </w:rPr>
        <w:t>の更新プログラム] をクリックして、[ソフトウェア更新プログラムの同期] をクリックします。</w:t>
      </w:r>
    </w:p>
    <w:p w14:paraId="196D52D2" w14:textId="1C8F64C5" w:rsidR="005B2020" w:rsidRDefault="004A64D1" w:rsidP="003F6788">
      <w:pPr>
        <w:pStyle w:val="C"/>
      </w:pPr>
      <w:r>
        <w:rPr>
          <w:noProof/>
        </w:rPr>
        <mc:AlternateContent>
          <mc:Choice Requires="wps">
            <w:drawing>
              <wp:anchor distT="0" distB="0" distL="114300" distR="114300" simplePos="0" relativeHeight="251553280" behindDoc="0" locked="0" layoutInCell="1" allowOverlap="1" wp14:anchorId="47948634" wp14:editId="2EBDE918">
                <wp:simplePos x="0" y="0"/>
                <wp:positionH relativeFrom="margin">
                  <wp:posOffset>644525</wp:posOffset>
                </wp:positionH>
                <wp:positionV relativeFrom="paragraph">
                  <wp:posOffset>167005</wp:posOffset>
                </wp:positionV>
                <wp:extent cx="249555" cy="241300"/>
                <wp:effectExtent l="0" t="19050" r="36195" b="6350"/>
                <wp:wrapNone/>
                <wp:docPr id="30" name="矢印: 左 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E69A93" w14:textId="77777777" w:rsidR="004A7761" w:rsidRDefault="004A7761" w:rsidP="00192943">
                            <w:pPr>
                              <w:pStyle w:val="C"/>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8634" id="矢印: 左 30" o:spid="_x0000_s1105" type="#_x0000_t66" style="position:absolute;left:0;text-align:left;margin-left:50.75pt;margin-top:13.15pt;width:19.65pt;height:19pt;rotation:-2274283fd;z-index:25155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" adj="10443" fillcolor="red" strokecolor="window" strokeweight="1.5pt">
                <v:textbox>
                  <w:txbxContent>
                    <w:p w14:paraId="66E69A93" w14:textId="77777777" w:rsidR="004A7761" w:rsidRDefault="004A7761" w:rsidP="00192943">
                      <w:pPr>
                        <w:pStyle w:val="C"/>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ins w:id="908" w:author="Hidekazu Suzuki" w:date="2017-10-25T16:52:00Z">
        <w:r>
          <w:rPr>
            <w:noProof/>
          </w:rPr>
          <mc:AlternateContent>
            <mc:Choice Requires="wps">
              <w:drawing>
                <wp:anchor distT="0" distB="0" distL="114300" distR="114300" simplePos="0" relativeHeight="251804160" behindDoc="0" locked="0" layoutInCell="1" allowOverlap="1" wp14:anchorId="74271525" wp14:editId="30BBC694">
                  <wp:simplePos x="0" y="0"/>
                  <wp:positionH relativeFrom="margin">
                    <wp:posOffset>1126490</wp:posOffset>
                  </wp:positionH>
                  <wp:positionV relativeFrom="paragraph">
                    <wp:posOffset>1517063</wp:posOffset>
                  </wp:positionV>
                  <wp:extent cx="249555" cy="241300"/>
                  <wp:effectExtent l="0" t="19050" r="36195" b="6350"/>
                  <wp:wrapNone/>
                  <wp:docPr id="10" name="矢印: 左 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82E840" w14:textId="77777777" w:rsidR="004A7761" w:rsidRDefault="004A7761" w:rsidP="00192943">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71525" id="矢印: 左 10" o:spid="_x0000_s1106" type="#_x0000_t66" style="position:absolute;left:0;text-align:left;margin-left:88.7pt;margin-top:119.45pt;width:19.65pt;height:19pt;rotation:-2274283fd;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" adj="10443" fillcolor="red" strokecolor="window" strokeweight="1.5pt">
                  <v:textbox>
                    <w:txbxContent>
                      <w:p w14:paraId="3182E840" w14:textId="77777777" w:rsidR="004A7761" w:rsidRDefault="004A7761" w:rsidP="00192943">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ins>
      <w:r w:rsidR="005B2020" w:rsidRPr="003F6788">
        <w:rPr>
          <w:noProof/>
        </w:rPr>
        <w:drawing>
          <wp:inline distT="0" distB="0" distL="0" distR="0" wp14:anchorId="3E6C53A3" wp14:editId="5D1E4025">
            <wp:extent cx="4472797" cy="3179878"/>
            <wp:effectExtent l="19050" t="19050" r="23495" b="20955"/>
            <wp:docPr id="5138"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472797" cy="3179878"/>
                    </a:xfrm>
                    <a:prstGeom prst="rect">
                      <a:avLst/>
                    </a:prstGeom>
                    <a:noFill/>
                    <a:ln>
                      <a:solidFill>
                        <a:schemeClr val="tx1"/>
                      </a:solidFill>
                    </a:ln>
                  </pic:spPr>
                </pic:pic>
              </a:graphicData>
            </a:graphic>
          </wp:inline>
        </w:drawing>
      </w:r>
    </w:p>
    <w:p w14:paraId="37C4E886" w14:textId="77777777" w:rsidR="005B2020" w:rsidRPr="00AD0D43" w:rsidRDefault="005B2020" w:rsidP="003F6788"/>
    <w:p w14:paraId="18191E78" w14:textId="77777777" w:rsidR="005B2020" w:rsidRDefault="005B2020" w:rsidP="00BB77B8">
      <w:pPr>
        <w:pStyle w:val="a"/>
        <w:numPr>
          <w:ilvl w:val="0"/>
          <w:numId w:val="44"/>
        </w:numPr>
        <w:jc w:val="both"/>
      </w:pPr>
      <w:r>
        <w:rPr>
          <w:rFonts w:hint="eastAsia"/>
        </w:rPr>
        <w:t xml:space="preserve">[Configurator </w:t>
      </w:r>
      <w:r>
        <w:t>Manager</w:t>
      </w:r>
      <w:r>
        <w:rPr>
          <w:rFonts w:hint="eastAsia"/>
        </w:rPr>
        <w:t>]</w:t>
      </w:r>
      <w:r>
        <w:t xml:space="preserve"> </w:t>
      </w:r>
      <w:r>
        <w:rPr>
          <w:rFonts w:hint="eastAsia"/>
        </w:rPr>
        <w:t>画面で、[はい] をクリックします。</w:t>
      </w:r>
    </w:p>
    <w:p w14:paraId="16B2A781" w14:textId="6CE98D11" w:rsidR="00F562F8" w:rsidRDefault="005B2020" w:rsidP="003F6788">
      <w:pPr>
        <w:pStyle w:val="C"/>
      </w:pPr>
      <w:r w:rsidRPr="003F6788">
        <w:rPr>
          <w:noProof/>
        </w:rPr>
        <w:drawing>
          <wp:inline distT="0" distB="0" distL="0" distR="0" wp14:anchorId="76401BFA" wp14:editId="4DE4C43B">
            <wp:extent cx="3060000" cy="1407363"/>
            <wp:effectExtent l="19050" t="19050" r="26670" b="21590"/>
            <wp:docPr id="5139" name="図 5139" descr="C:\Users\NorieKunii\AppData\Local\Microsoft\Windows\INetCache\Content.Word\CM2-0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rieKunii\AppData\Local\Microsoft\Windows\INetCache\Content.Word\CM2-023.b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60000" cy="1407363"/>
                    </a:xfrm>
                    <a:prstGeom prst="rect">
                      <a:avLst/>
                    </a:prstGeom>
                    <a:noFill/>
                    <a:ln>
                      <a:solidFill>
                        <a:schemeClr val="tx1"/>
                      </a:solidFill>
                    </a:ln>
                  </pic:spPr>
                </pic:pic>
              </a:graphicData>
            </a:graphic>
          </wp:inline>
        </w:drawing>
      </w:r>
    </w:p>
    <w:p w14:paraId="5ED0C565" w14:textId="77777777" w:rsidR="005B2020" w:rsidRDefault="005B2020" w:rsidP="005B2020">
      <w:pPr>
        <w:pStyle w:val="a"/>
        <w:numPr>
          <w:ilvl w:val="0"/>
          <w:numId w:val="0"/>
        </w:numPr>
        <w:ind w:left="420"/>
      </w:pPr>
      <w:r>
        <w:rPr>
          <w:rFonts w:hint="eastAsia"/>
        </w:rPr>
        <w:t>Note:</w:t>
      </w:r>
    </w:p>
    <w:p w14:paraId="0A31A31D" w14:textId="77777777" w:rsidR="005B2020" w:rsidRDefault="005B2020" w:rsidP="005B2020">
      <w:pPr>
        <w:pStyle w:val="a"/>
        <w:numPr>
          <w:ilvl w:val="0"/>
          <w:numId w:val="0"/>
        </w:numPr>
        <w:ind w:left="420"/>
      </w:pPr>
      <w:r>
        <w:rPr>
          <w:rFonts w:hint="eastAsia"/>
        </w:rPr>
        <w:t>同期状況を確認したい場合は、</w:t>
      </w:r>
    </w:p>
    <w:p w14:paraId="7CA979A6" w14:textId="394BD55F" w:rsidR="00F562F8" w:rsidRDefault="005B2020" w:rsidP="00F562F8">
      <w:pPr>
        <w:pStyle w:val="a"/>
        <w:numPr>
          <w:ilvl w:val="0"/>
          <w:numId w:val="0"/>
        </w:numPr>
        <w:ind w:left="420"/>
      </w:pPr>
      <w:r>
        <w:t>C</w:t>
      </w:r>
      <w:r>
        <w:rPr>
          <w:rFonts w:hint="eastAsia"/>
        </w:rPr>
        <w:t>:\</w:t>
      </w:r>
      <w:r>
        <w:t xml:space="preserve">Program Files\Microsoft Configuration Manager\Logs\wsyncmgr.log </w:t>
      </w:r>
      <w:r>
        <w:rPr>
          <w:rFonts w:hint="eastAsia"/>
        </w:rPr>
        <w:t>ファイルより確認できます。</w:t>
      </w:r>
    </w:p>
    <w:p w14:paraId="0CACDD01" w14:textId="77777777" w:rsidR="00025D47" w:rsidRDefault="00025D47">
      <w:pPr>
        <w:widowControl/>
        <w:jc w:val="left"/>
        <w:rPr>
          <w:noProof/>
        </w:rPr>
      </w:pPr>
      <w:r>
        <w:br w:type="page"/>
      </w:r>
    </w:p>
    <w:p w14:paraId="5EA7210A" w14:textId="77777777" w:rsidR="00025D47" w:rsidRDefault="00025D47" w:rsidP="00025D47">
      <w:pPr>
        <w:pStyle w:val="a"/>
        <w:numPr>
          <w:ilvl w:val="0"/>
          <w:numId w:val="44"/>
        </w:numPr>
        <w:jc w:val="both"/>
      </w:pPr>
      <w:r>
        <w:rPr>
          <w:rFonts w:hint="eastAsia"/>
        </w:rPr>
        <w:t>[Office 365 の更新プログラム] 画面で、しばらくすると同期済みの更新プログラムが表示されることを確認します。</w:t>
      </w:r>
    </w:p>
    <w:p w14:paraId="4CAB66E1" w14:textId="77777777" w:rsidR="00025D47" w:rsidRDefault="00025D47" w:rsidP="00025D47">
      <w:pPr>
        <w:pStyle w:val="C"/>
      </w:pPr>
      <w:r>
        <w:rPr>
          <w:noProof/>
        </w:rPr>
        <mc:AlternateContent>
          <mc:Choice Requires="wps">
            <w:drawing>
              <wp:anchor distT="0" distB="0" distL="114300" distR="114300" simplePos="0" relativeHeight="251567616" behindDoc="0" locked="0" layoutInCell="1" allowOverlap="1" wp14:anchorId="441D87F8" wp14:editId="4AD9C08D">
                <wp:simplePos x="0" y="0"/>
                <wp:positionH relativeFrom="margin">
                  <wp:posOffset>3025775</wp:posOffset>
                </wp:positionH>
                <wp:positionV relativeFrom="paragraph">
                  <wp:posOffset>1050925</wp:posOffset>
                </wp:positionV>
                <wp:extent cx="249555" cy="241300"/>
                <wp:effectExtent l="0" t="19050" r="36195" b="6350"/>
                <wp:wrapNone/>
                <wp:docPr id="1324877074" name="矢印: 左 13248770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18105E" w14:textId="77777777" w:rsidR="004A7761" w:rsidRDefault="004A7761" w:rsidP="00025D47">
                            <w:pPr>
                              <w:pStyle w:val="C"/>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D87F8" id="矢印: 左 1324877074" o:spid="_x0000_s1107" type="#_x0000_t66" style="position:absolute;left:0;text-align:left;margin-left:238.25pt;margin-top:82.75pt;width:19.65pt;height:19pt;rotation:-2274283fd;z-index:25156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" adj="10443" fillcolor="red" strokecolor="window" strokeweight="1.5pt">
                <v:textbox>
                  <w:txbxContent>
                    <w:p w14:paraId="7518105E" w14:textId="77777777" w:rsidR="004A7761" w:rsidRDefault="004A7761" w:rsidP="00025D47">
                      <w:pPr>
                        <w:pStyle w:val="C"/>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3C2048">
        <w:rPr>
          <w:noProof/>
        </w:rPr>
        <w:drawing>
          <wp:inline distT="0" distB="0" distL="0" distR="0" wp14:anchorId="6BCF9FAA" wp14:editId="281F268D">
            <wp:extent cx="4472795" cy="3179878"/>
            <wp:effectExtent l="19050" t="19050" r="23495" b="20955"/>
            <wp:docPr id="1324877075"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472795" cy="3179878"/>
                    </a:xfrm>
                    <a:prstGeom prst="rect">
                      <a:avLst/>
                    </a:prstGeom>
                    <a:noFill/>
                    <a:ln>
                      <a:solidFill>
                        <a:schemeClr val="tx1"/>
                      </a:solidFill>
                    </a:ln>
                  </pic:spPr>
                </pic:pic>
              </a:graphicData>
            </a:graphic>
          </wp:inline>
        </w:drawing>
      </w:r>
    </w:p>
    <w:p w14:paraId="3738D44B" w14:textId="77777777" w:rsidR="005B2020" w:rsidRPr="00824AC0" w:rsidRDefault="005B2020" w:rsidP="00F562F8">
      <w:pPr>
        <w:pStyle w:val="a"/>
        <w:numPr>
          <w:ilvl w:val="0"/>
          <w:numId w:val="0"/>
        </w:numPr>
        <w:ind w:left="420"/>
      </w:pPr>
    </w:p>
    <w:p w14:paraId="1A351BB0" w14:textId="77777777" w:rsidR="00F562F8" w:rsidRDefault="00F562F8" w:rsidP="00F562F8">
      <w:pPr>
        <w:widowControl/>
        <w:jc w:val="left"/>
        <w:rPr>
          <w:rFonts w:eastAsia="メイリオ" w:cs="メイリオ"/>
          <w:b/>
          <w:sz w:val="28"/>
        </w:rPr>
      </w:pPr>
      <w:r>
        <w:br w:type="page"/>
      </w:r>
    </w:p>
    <w:p w14:paraId="0273EBA2" w14:textId="77777777" w:rsidR="00681982" w:rsidRDefault="00681982" w:rsidP="00681982">
      <w:pPr>
        <w:pStyle w:val="2"/>
      </w:pPr>
      <w:bookmarkStart w:id="909" w:name="_クライアント構成"/>
      <w:bookmarkStart w:id="910" w:name="_Toc496885379"/>
      <w:bookmarkEnd w:id="909"/>
      <w:r>
        <w:rPr>
          <w:rFonts w:hint="eastAsia"/>
        </w:rPr>
        <w:t>クライアント構成</w:t>
      </w:r>
      <w:bookmarkEnd w:id="910"/>
    </w:p>
    <w:p w14:paraId="34235E46" w14:textId="77777777" w:rsidR="00681982" w:rsidRDefault="000D6D53" w:rsidP="00681982">
      <w:r>
        <w:rPr>
          <w:rFonts w:hint="eastAsia"/>
        </w:rPr>
        <w:t>本節では、</w:t>
      </w:r>
      <w:r w:rsidR="00681982">
        <w:rPr>
          <w:rFonts w:hint="eastAsia"/>
        </w:rPr>
        <w:t>Office 365 クライアントの更新プログラムの管理を SCCM 経由で行うように設定し</w:t>
      </w:r>
      <w:r>
        <w:rPr>
          <w:rFonts w:hint="eastAsia"/>
        </w:rPr>
        <w:t>、SCCM クライアントで更新プログラムの適用状況についてスキャンを行います。</w:t>
      </w:r>
    </w:p>
    <w:p w14:paraId="4BE474A7" w14:textId="77777777" w:rsidR="004E1F95" w:rsidRDefault="004E1F95" w:rsidP="00681982"/>
    <w:p w14:paraId="165C179E" w14:textId="77777777" w:rsidR="00681982" w:rsidRDefault="004E1F95" w:rsidP="004E1F95">
      <w:pPr>
        <w:pStyle w:val="30"/>
      </w:pPr>
      <w:bookmarkStart w:id="911" w:name="_Toc496885380"/>
      <w:r>
        <w:rPr>
          <w:rFonts w:hint="eastAsia"/>
        </w:rPr>
        <w:t>Office 365 クライアント エージェントの管理</w:t>
      </w:r>
      <w:bookmarkEnd w:id="911"/>
    </w:p>
    <w:p w14:paraId="6602BFEB" w14:textId="77777777" w:rsidR="00681982" w:rsidRDefault="0057282D" w:rsidP="00681982">
      <w:pPr>
        <w:pStyle w:val="a"/>
        <w:widowControl/>
        <w:numPr>
          <w:ilvl w:val="0"/>
          <w:numId w:val="30"/>
        </w:numPr>
      </w:pPr>
      <w:r>
        <w:t xml:space="preserve">cm.contoso.com </w:t>
      </w:r>
      <w:r>
        <w:rPr>
          <w:rFonts w:hint="eastAsia"/>
        </w:rPr>
        <w:t>で操作します。</w:t>
      </w:r>
      <w:r>
        <w:br/>
      </w:r>
      <w:r w:rsidR="00681982">
        <w:rPr>
          <w:rFonts w:hint="eastAsia"/>
        </w:rPr>
        <w:t>ConfigMgr コンソール画面で、[管理] ワークスペースをクリックし、[クライアント設定] をクリックして、[既定のクライアント設定] をダブルクリックします。</w:t>
      </w:r>
    </w:p>
    <w:p w14:paraId="12898B11" w14:textId="77777777" w:rsidR="00681982" w:rsidRDefault="005B2020" w:rsidP="00681982">
      <w:pPr>
        <w:pStyle w:val="C"/>
      </w:pPr>
      <w:r>
        <w:rPr>
          <w:noProof/>
        </w:rPr>
        <mc:AlternateContent>
          <mc:Choice Requires="wps">
            <w:drawing>
              <wp:anchor distT="0" distB="0" distL="114300" distR="114300" simplePos="0" relativeHeight="251690496" behindDoc="0" locked="0" layoutInCell="1" allowOverlap="1" wp14:anchorId="44696ACD" wp14:editId="373F9DF4">
                <wp:simplePos x="0" y="0"/>
                <wp:positionH relativeFrom="margin">
                  <wp:posOffset>2024684</wp:posOffset>
                </wp:positionH>
                <wp:positionV relativeFrom="paragraph">
                  <wp:posOffset>842826</wp:posOffset>
                </wp:positionV>
                <wp:extent cx="249555" cy="241300"/>
                <wp:effectExtent l="0" t="19050" r="36195" b="6350"/>
                <wp:wrapNone/>
                <wp:docPr id="21" name="矢印: 左 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143E7F" w14:textId="77777777" w:rsidR="004A7761" w:rsidRDefault="004A7761" w:rsidP="006819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96ACD" id="矢印: 左 21" o:spid="_x0000_s1108" type="#_x0000_t66" style="position:absolute;left:0;text-align:left;margin-left:159.4pt;margin-top:66.35pt;width:19.65pt;height:19pt;rotation:-2274283fd;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" adj="10443" fillcolor="red" strokecolor="window" strokeweight="1.5pt">
                <v:textbox>
                  <w:txbxContent>
                    <w:p w14:paraId="54143E7F" w14:textId="77777777" w:rsidR="004A7761" w:rsidRDefault="004A7761" w:rsidP="006819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93568" behindDoc="0" locked="0" layoutInCell="1" allowOverlap="1" wp14:anchorId="67171626" wp14:editId="23AF72D9">
                <wp:simplePos x="0" y="0"/>
                <wp:positionH relativeFrom="margin">
                  <wp:posOffset>741931</wp:posOffset>
                </wp:positionH>
                <wp:positionV relativeFrom="paragraph">
                  <wp:posOffset>1147568</wp:posOffset>
                </wp:positionV>
                <wp:extent cx="249555" cy="241300"/>
                <wp:effectExtent l="0" t="19050" r="36195" b="6350"/>
                <wp:wrapNone/>
                <wp:docPr id="6972" name="矢印: 左 69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E4A8ED" w14:textId="77777777" w:rsidR="004A7761" w:rsidRDefault="004A7761" w:rsidP="006819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71626" id="矢印: 左 6972" o:spid="_x0000_s1109" type="#_x0000_t66" style="position:absolute;left:0;text-align:left;margin-left:58.4pt;margin-top:90.35pt;width:19.65pt;height:19pt;rotation:-2274283fd;z-index:25169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ZaHpQIAAC8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" adj="10443" fillcolor="red" strokecolor="window" strokeweight="1.5pt">
                <v:textbox>
                  <w:txbxContent>
                    <w:p w14:paraId="38E4A8ED" w14:textId="77777777" w:rsidR="004A7761" w:rsidRDefault="004A7761" w:rsidP="006819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92544" behindDoc="0" locked="0" layoutInCell="1" allowOverlap="1" wp14:anchorId="47AEB673" wp14:editId="51E65ABA">
                <wp:simplePos x="0" y="0"/>
                <wp:positionH relativeFrom="margin">
                  <wp:posOffset>498283</wp:posOffset>
                </wp:positionH>
                <wp:positionV relativeFrom="paragraph">
                  <wp:posOffset>2699263</wp:posOffset>
                </wp:positionV>
                <wp:extent cx="249555" cy="241300"/>
                <wp:effectExtent l="0" t="19050" r="36195" b="6350"/>
                <wp:wrapNone/>
                <wp:docPr id="6970" name="矢印: 左 69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157038" w14:textId="77777777" w:rsidR="004A7761" w:rsidRDefault="004A7761" w:rsidP="006819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EB673" id="矢印: 左 6970" o:spid="_x0000_s1110" type="#_x0000_t66" style="position:absolute;left:0;text-align:left;margin-left:39.25pt;margin-top:212.55pt;width:19.65pt;height:19pt;rotation:-2274283fd;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" adj="10443" fillcolor="red" strokecolor="window" strokeweight="1.5pt">
                <v:textbox>
                  <w:txbxContent>
                    <w:p w14:paraId="1F157038" w14:textId="77777777" w:rsidR="004A7761" w:rsidRDefault="004A7761" w:rsidP="006819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81982">
        <w:rPr>
          <w:noProof/>
        </w:rPr>
        <w:drawing>
          <wp:inline distT="0" distB="0" distL="0" distR="0" wp14:anchorId="3D451070" wp14:editId="3478B169">
            <wp:extent cx="4288349" cy="3067361"/>
            <wp:effectExtent l="19050" t="19050" r="17145" b="19050"/>
            <wp:docPr id="6966" name="図 6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288349" cy="3067361"/>
                    </a:xfrm>
                    <a:prstGeom prst="rect">
                      <a:avLst/>
                    </a:prstGeom>
                    <a:noFill/>
                    <a:ln>
                      <a:solidFill>
                        <a:schemeClr val="tx1"/>
                      </a:solidFill>
                    </a:ln>
                  </pic:spPr>
                </pic:pic>
              </a:graphicData>
            </a:graphic>
          </wp:inline>
        </w:drawing>
      </w:r>
    </w:p>
    <w:p w14:paraId="147ECE6B" w14:textId="77777777" w:rsidR="00681982" w:rsidRDefault="00681982" w:rsidP="00681982"/>
    <w:p w14:paraId="5FC18994" w14:textId="77777777" w:rsidR="004E1F95" w:rsidRDefault="004E1F95">
      <w:pPr>
        <w:widowControl/>
        <w:jc w:val="left"/>
        <w:rPr>
          <w:noProof/>
        </w:rPr>
      </w:pPr>
      <w:r>
        <w:br w:type="page"/>
      </w:r>
    </w:p>
    <w:p w14:paraId="1EC7E123" w14:textId="77777777" w:rsidR="00681982" w:rsidRDefault="00681982" w:rsidP="00681982">
      <w:pPr>
        <w:pStyle w:val="a"/>
        <w:widowControl/>
        <w:numPr>
          <w:ilvl w:val="0"/>
          <w:numId w:val="30"/>
        </w:numPr>
      </w:pPr>
      <w:r>
        <w:rPr>
          <w:rFonts w:hint="eastAsia"/>
        </w:rPr>
        <w:t>[既定の設定] 画面で、[ソフトウェア更新プログラム] をクリックし、</w:t>
      </w:r>
      <w:r w:rsidR="009B74EC">
        <w:rPr>
          <w:rFonts w:hint="eastAsia"/>
        </w:rPr>
        <w:t xml:space="preserve">[クライアントでの高速インストール ファイルのインストールを有効にする] 欄と </w:t>
      </w:r>
      <w:r>
        <w:rPr>
          <w:rFonts w:hint="eastAsia"/>
        </w:rPr>
        <w:t>[Office 365 クライアント エージェントの管理を有効にする] 欄から [はい] を選択して、[OK] をクリックします。</w:t>
      </w:r>
    </w:p>
    <w:p w14:paraId="7514C48B" w14:textId="77777777" w:rsidR="00681982" w:rsidRDefault="009B74EC" w:rsidP="00681982">
      <w:pPr>
        <w:pStyle w:val="C"/>
        <w:rPr>
          <w:rFonts w:eastAsia="メイリオ" w:cs="メイリオ"/>
          <w:b/>
          <w:sz w:val="28"/>
        </w:rPr>
      </w:pPr>
      <w:r>
        <w:rPr>
          <w:noProof/>
        </w:rPr>
        <mc:AlternateContent>
          <mc:Choice Requires="wps">
            <w:drawing>
              <wp:anchor distT="0" distB="0" distL="114300" distR="114300" simplePos="0" relativeHeight="251563520" behindDoc="0" locked="0" layoutInCell="1" allowOverlap="1" wp14:anchorId="14F415A5" wp14:editId="4C120C21">
                <wp:simplePos x="0" y="0"/>
                <wp:positionH relativeFrom="margin">
                  <wp:posOffset>2484754</wp:posOffset>
                </wp:positionH>
                <wp:positionV relativeFrom="paragraph">
                  <wp:posOffset>1713230</wp:posOffset>
                </wp:positionV>
                <wp:extent cx="249555" cy="241300"/>
                <wp:effectExtent l="0" t="19050" r="36195" b="6350"/>
                <wp:wrapNone/>
                <wp:docPr id="1324877069" name="矢印: 左 13248770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CE1938" w14:textId="77777777" w:rsidR="004A7761" w:rsidRDefault="004A7761" w:rsidP="004E1F9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415A5" id="矢印: 左 1324877069" o:spid="_x0000_s1111" type="#_x0000_t66" style="position:absolute;left:0;text-align:left;margin-left:195.65pt;margin-top:134.9pt;width:19.65pt;height:19pt;rotation:-2274283fd;z-index:25156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" adj="10443" fillcolor="red" strokecolor="window" strokeweight="1.5pt">
                <v:textbox>
                  <w:txbxContent>
                    <w:p w14:paraId="25CE1938" w14:textId="77777777" w:rsidR="004A7761" w:rsidRDefault="004A7761" w:rsidP="004E1F9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07904" behindDoc="0" locked="0" layoutInCell="1" allowOverlap="1" wp14:anchorId="2DFDF4DE" wp14:editId="1FAE69BD">
                <wp:simplePos x="0" y="0"/>
                <wp:positionH relativeFrom="margin">
                  <wp:posOffset>2494916</wp:posOffset>
                </wp:positionH>
                <wp:positionV relativeFrom="paragraph">
                  <wp:posOffset>2030636</wp:posOffset>
                </wp:positionV>
                <wp:extent cx="249555" cy="241300"/>
                <wp:effectExtent l="0" t="19050" r="36195" b="6350"/>
                <wp:wrapNone/>
                <wp:docPr id="127" name="矢印: 左 1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2EC8B59" w14:textId="77777777" w:rsidR="004A7761" w:rsidRDefault="004A7761" w:rsidP="004E1F9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DF4DE" id="矢印: 左 127" o:spid="_x0000_s1112" type="#_x0000_t66" style="position:absolute;left:0;text-align:left;margin-left:196.45pt;margin-top:159.9pt;width:19.65pt;height:19pt;rotation:-2274283fd;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" adj="10443" fillcolor="red" strokecolor="window" strokeweight="1.5pt">
                <v:textbox>
                  <w:txbxContent>
                    <w:p w14:paraId="62EC8B59" w14:textId="77777777" w:rsidR="004A7761" w:rsidRDefault="004A7761" w:rsidP="004E1F9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E1F95">
        <w:rPr>
          <w:noProof/>
        </w:rPr>
        <mc:AlternateContent>
          <mc:Choice Requires="wps">
            <w:drawing>
              <wp:anchor distT="0" distB="0" distL="114300" distR="114300" simplePos="0" relativeHeight="251708928" behindDoc="0" locked="0" layoutInCell="1" allowOverlap="1" wp14:anchorId="7E03865F" wp14:editId="67B86519">
                <wp:simplePos x="0" y="0"/>
                <wp:positionH relativeFrom="margin">
                  <wp:posOffset>2971164</wp:posOffset>
                </wp:positionH>
                <wp:positionV relativeFrom="paragraph">
                  <wp:posOffset>2371090</wp:posOffset>
                </wp:positionV>
                <wp:extent cx="249555" cy="241300"/>
                <wp:effectExtent l="0" t="19050" r="36195" b="6350"/>
                <wp:wrapNone/>
                <wp:docPr id="7008" name="矢印: 左 70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3F6E3C" w14:textId="77777777" w:rsidR="004A7761" w:rsidRDefault="004A7761" w:rsidP="004E1F9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3865F" id="矢印: 左 7008" o:spid="_x0000_s1113" type="#_x0000_t66" style="position:absolute;left:0;text-align:left;margin-left:233.95pt;margin-top:186.7pt;width:19.65pt;height:19pt;rotation:-2274283fd;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" adj="10443" fillcolor="red" strokecolor="window" strokeweight="1.5pt">
                <v:textbox>
                  <w:txbxContent>
                    <w:p w14:paraId="443F6E3C" w14:textId="77777777" w:rsidR="004A7761" w:rsidRDefault="004A7761" w:rsidP="004E1F9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E1F95">
        <w:rPr>
          <w:noProof/>
        </w:rPr>
        <mc:AlternateContent>
          <mc:Choice Requires="wps">
            <w:drawing>
              <wp:anchor distT="0" distB="0" distL="114300" distR="114300" simplePos="0" relativeHeight="251705856" behindDoc="0" locked="0" layoutInCell="1" allowOverlap="1" wp14:anchorId="514889F9" wp14:editId="472BFD61">
                <wp:simplePos x="0" y="0"/>
                <wp:positionH relativeFrom="margin">
                  <wp:posOffset>885825</wp:posOffset>
                </wp:positionH>
                <wp:positionV relativeFrom="paragraph">
                  <wp:posOffset>1675765</wp:posOffset>
                </wp:positionV>
                <wp:extent cx="249555" cy="241300"/>
                <wp:effectExtent l="0" t="19050" r="36195" b="6350"/>
                <wp:wrapNone/>
                <wp:docPr id="126" name="矢印: 左 1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4666CB" w14:textId="77777777" w:rsidR="004A7761" w:rsidRDefault="004A7761" w:rsidP="004E1F9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889F9" id="矢印: 左 126" o:spid="_x0000_s1114" type="#_x0000_t66" style="position:absolute;left:0;text-align:left;margin-left:69.75pt;margin-top:131.95pt;width:19.65pt;height:19pt;rotation:-2274283fd;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" adj="10443" fillcolor="red" strokecolor="window" strokeweight="1.5pt">
                <v:textbox>
                  <w:txbxContent>
                    <w:p w14:paraId="7A4666CB" w14:textId="77777777" w:rsidR="004A7761" w:rsidRDefault="004A7761" w:rsidP="004E1F9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81982">
        <w:rPr>
          <w:noProof/>
        </w:rPr>
        <w:drawing>
          <wp:inline distT="0" distB="0" distL="0" distR="0" wp14:anchorId="5D8A53A0" wp14:editId="503AC3A2">
            <wp:extent cx="3420000" cy="2650719"/>
            <wp:effectExtent l="19050" t="19050" r="28575" b="16510"/>
            <wp:docPr id="6973" name="図 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3420000" cy="2650719"/>
                    </a:xfrm>
                    <a:prstGeom prst="rect">
                      <a:avLst/>
                    </a:prstGeom>
                    <a:noFill/>
                    <a:ln>
                      <a:solidFill>
                        <a:schemeClr val="tx1"/>
                      </a:solidFill>
                    </a:ln>
                  </pic:spPr>
                </pic:pic>
              </a:graphicData>
            </a:graphic>
          </wp:inline>
        </w:drawing>
      </w:r>
      <w:bookmarkEnd w:id="886"/>
      <w:bookmarkEnd w:id="887"/>
      <w:r w:rsidR="00681982">
        <w:br w:type="page"/>
      </w:r>
    </w:p>
    <w:p w14:paraId="79E26A6F" w14:textId="77777777" w:rsidR="007E7640" w:rsidRPr="00376AA6" w:rsidRDefault="001F72BA" w:rsidP="004E1F95">
      <w:pPr>
        <w:pStyle w:val="30"/>
      </w:pPr>
      <w:bookmarkStart w:id="912" w:name="_Toc476519210"/>
      <w:bookmarkStart w:id="913" w:name="_Toc477130366"/>
      <w:bookmarkStart w:id="914" w:name="_Toc476519211"/>
      <w:bookmarkStart w:id="915" w:name="_Toc477130367"/>
      <w:bookmarkStart w:id="916" w:name="_Toc476519212"/>
      <w:bookmarkStart w:id="917" w:name="_Toc477130368"/>
      <w:bookmarkStart w:id="918" w:name="_Toc476519213"/>
      <w:bookmarkStart w:id="919" w:name="_Toc477130369"/>
      <w:bookmarkStart w:id="920" w:name="_Toc476519214"/>
      <w:bookmarkStart w:id="921" w:name="_Toc477130370"/>
      <w:bookmarkStart w:id="922" w:name="_Toc476519215"/>
      <w:bookmarkStart w:id="923" w:name="_Toc477130371"/>
      <w:bookmarkStart w:id="924" w:name="_Toc476519216"/>
      <w:bookmarkStart w:id="925" w:name="_Toc477130372"/>
      <w:bookmarkStart w:id="926" w:name="_Toc476519217"/>
      <w:bookmarkStart w:id="927" w:name="_Toc477130373"/>
      <w:bookmarkStart w:id="928" w:name="_Toc476519218"/>
      <w:bookmarkStart w:id="929" w:name="_Toc477130374"/>
      <w:bookmarkStart w:id="930" w:name="_Toc476519219"/>
      <w:bookmarkStart w:id="931" w:name="_Toc477130375"/>
      <w:bookmarkStart w:id="932" w:name="_Toc476519220"/>
      <w:bookmarkStart w:id="933" w:name="_Toc477130376"/>
      <w:bookmarkStart w:id="934" w:name="_Toc476519221"/>
      <w:bookmarkStart w:id="935" w:name="_Toc477130377"/>
      <w:bookmarkStart w:id="936" w:name="_Toc476519222"/>
      <w:bookmarkStart w:id="937" w:name="_Toc477130378"/>
      <w:bookmarkStart w:id="938" w:name="_Toc476519223"/>
      <w:bookmarkStart w:id="939" w:name="_Toc477130379"/>
      <w:bookmarkStart w:id="940" w:name="_Toc476519224"/>
      <w:bookmarkStart w:id="941" w:name="_Toc477130380"/>
      <w:bookmarkStart w:id="942" w:name="_Toc476519225"/>
      <w:bookmarkStart w:id="943" w:name="_Toc477130381"/>
      <w:bookmarkStart w:id="944" w:name="_Toc476519226"/>
      <w:bookmarkStart w:id="945" w:name="_Toc477130382"/>
      <w:bookmarkStart w:id="946" w:name="_Toc476519227"/>
      <w:bookmarkStart w:id="947" w:name="_Toc477130383"/>
      <w:bookmarkStart w:id="948" w:name="_Toc476519228"/>
      <w:bookmarkStart w:id="949" w:name="_Toc477130384"/>
      <w:bookmarkStart w:id="950" w:name="_Toc476519229"/>
      <w:bookmarkStart w:id="951" w:name="_Toc477130385"/>
      <w:bookmarkStart w:id="952" w:name="_Toc476519230"/>
      <w:bookmarkStart w:id="953" w:name="_Toc477130386"/>
      <w:bookmarkStart w:id="954" w:name="_Toc476519231"/>
      <w:bookmarkStart w:id="955" w:name="_Toc477130387"/>
      <w:bookmarkStart w:id="956" w:name="_Toc476519232"/>
      <w:bookmarkStart w:id="957" w:name="_Toc477130388"/>
      <w:bookmarkStart w:id="958" w:name="_Toc476519233"/>
      <w:bookmarkStart w:id="959" w:name="_Toc477130389"/>
      <w:bookmarkStart w:id="960" w:name="_Toc476519234"/>
      <w:bookmarkStart w:id="961" w:name="_Toc477130390"/>
      <w:bookmarkStart w:id="962" w:name="_Toc476519235"/>
      <w:bookmarkStart w:id="963" w:name="_Toc477130391"/>
      <w:bookmarkStart w:id="964" w:name="_Toc476519236"/>
      <w:bookmarkStart w:id="965" w:name="_Toc477130392"/>
      <w:bookmarkStart w:id="966" w:name="_Toc476519237"/>
      <w:bookmarkStart w:id="967" w:name="_Toc477130393"/>
      <w:bookmarkStart w:id="968" w:name="_Toc476519238"/>
      <w:bookmarkStart w:id="969" w:name="_Toc477130394"/>
      <w:bookmarkStart w:id="970" w:name="_Toc476519239"/>
      <w:bookmarkStart w:id="971" w:name="_Toc477130395"/>
      <w:bookmarkStart w:id="972" w:name="_Toc476519240"/>
      <w:bookmarkStart w:id="973" w:name="_Toc477130396"/>
      <w:bookmarkStart w:id="974" w:name="_Toc476519241"/>
      <w:bookmarkStart w:id="975" w:name="_Toc477130397"/>
      <w:bookmarkStart w:id="976" w:name="_Toc476519242"/>
      <w:bookmarkStart w:id="977" w:name="_Toc477130398"/>
      <w:bookmarkStart w:id="978" w:name="_Toc476519243"/>
      <w:bookmarkStart w:id="979" w:name="_Toc477130399"/>
      <w:bookmarkStart w:id="980" w:name="_Toc476519244"/>
      <w:bookmarkStart w:id="981" w:name="_Toc477130400"/>
      <w:bookmarkStart w:id="982" w:name="_Toc476519245"/>
      <w:bookmarkStart w:id="983" w:name="_Toc477130401"/>
      <w:bookmarkStart w:id="984" w:name="_Toc476519246"/>
      <w:bookmarkStart w:id="985" w:name="_Toc477130402"/>
      <w:bookmarkStart w:id="986" w:name="_Toc476519247"/>
      <w:bookmarkStart w:id="987" w:name="_Toc477130403"/>
      <w:bookmarkStart w:id="988" w:name="_Toc476519248"/>
      <w:bookmarkStart w:id="989" w:name="_Toc477130404"/>
      <w:bookmarkStart w:id="990" w:name="_Toc476519249"/>
      <w:bookmarkStart w:id="991" w:name="_Toc477130405"/>
      <w:bookmarkStart w:id="992" w:name="_Toc476519250"/>
      <w:bookmarkStart w:id="993" w:name="_Toc477130406"/>
      <w:bookmarkStart w:id="994" w:name="_Toc476519251"/>
      <w:bookmarkStart w:id="995" w:name="_Toc477130407"/>
      <w:bookmarkStart w:id="996" w:name="_Toc476519252"/>
      <w:bookmarkStart w:id="997" w:name="_Toc477130408"/>
      <w:bookmarkStart w:id="998" w:name="_Toc476519253"/>
      <w:bookmarkStart w:id="999" w:name="_Toc477130409"/>
      <w:bookmarkStart w:id="1000" w:name="_Toc476519254"/>
      <w:bookmarkStart w:id="1001" w:name="_Toc477130410"/>
      <w:bookmarkStart w:id="1002" w:name="_Toc476519255"/>
      <w:bookmarkStart w:id="1003" w:name="_Toc477130411"/>
      <w:bookmarkStart w:id="1004" w:name="_Toc476519256"/>
      <w:bookmarkStart w:id="1005" w:name="_Toc477130412"/>
      <w:bookmarkStart w:id="1006" w:name="_Toc476519257"/>
      <w:bookmarkStart w:id="1007" w:name="_Toc477130413"/>
      <w:bookmarkStart w:id="1008" w:name="_Toc476519258"/>
      <w:bookmarkStart w:id="1009" w:name="_Toc477130414"/>
      <w:bookmarkStart w:id="1010" w:name="_Toc476519259"/>
      <w:bookmarkStart w:id="1011" w:name="_Toc477130415"/>
      <w:bookmarkStart w:id="1012" w:name="_Toc476519260"/>
      <w:bookmarkStart w:id="1013" w:name="_Toc477130416"/>
      <w:bookmarkStart w:id="1014" w:name="_Toc476519261"/>
      <w:bookmarkStart w:id="1015" w:name="_Toc477130417"/>
      <w:bookmarkStart w:id="1016" w:name="_Toc476519262"/>
      <w:bookmarkStart w:id="1017" w:name="_Toc477130418"/>
      <w:bookmarkStart w:id="1018" w:name="_Toc476519263"/>
      <w:bookmarkStart w:id="1019" w:name="_Toc477130419"/>
      <w:bookmarkStart w:id="1020" w:name="_Toc476519264"/>
      <w:bookmarkStart w:id="1021" w:name="_Toc477130420"/>
      <w:bookmarkStart w:id="1022" w:name="_Toc476519265"/>
      <w:bookmarkStart w:id="1023" w:name="_Toc477130421"/>
      <w:bookmarkStart w:id="1024" w:name="_Toc476519266"/>
      <w:bookmarkStart w:id="1025" w:name="_Toc477130422"/>
      <w:bookmarkStart w:id="1026" w:name="_Toc476519267"/>
      <w:bookmarkStart w:id="1027" w:name="_Toc477130423"/>
      <w:bookmarkStart w:id="1028" w:name="_Toc351457019"/>
      <w:bookmarkStart w:id="1029" w:name="_Toc351986732"/>
      <w:bookmarkStart w:id="1030" w:name="_Toc351986783"/>
      <w:bookmarkStart w:id="1031" w:name="_Toc352071260"/>
      <w:bookmarkStart w:id="1032" w:name="_Toc352149192"/>
      <w:bookmarkStart w:id="1033" w:name="_Toc49688538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r w:rsidRPr="001F72BA">
        <w:rPr>
          <w:rFonts w:hint="eastAsia"/>
        </w:rPr>
        <w:t>クライアント</w:t>
      </w:r>
      <w:r w:rsidR="009E2F05">
        <w:rPr>
          <w:rFonts w:hint="eastAsia"/>
        </w:rPr>
        <w:t xml:space="preserve"> </w:t>
      </w:r>
      <w:r w:rsidRPr="001F72BA">
        <w:rPr>
          <w:rFonts w:hint="eastAsia"/>
        </w:rPr>
        <w:t>スキャン</w:t>
      </w:r>
      <w:bookmarkEnd w:id="1033"/>
    </w:p>
    <w:p w14:paraId="7E1A2BB7" w14:textId="77777777" w:rsidR="00D20B3A" w:rsidRDefault="00AA0522">
      <w:r>
        <w:rPr>
          <w:rFonts w:hint="eastAsia"/>
        </w:rPr>
        <w:t>クライアント コンピューターで更新プログラムの適用状況について、スキャンを行い、その結果を SCCM サイト システムに報告します。</w:t>
      </w:r>
    </w:p>
    <w:p w14:paraId="4D0C1460" w14:textId="77777777" w:rsidR="009145C3" w:rsidRPr="009438BC" w:rsidRDefault="009145C3"/>
    <w:p w14:paraId="63767B51" w14:textId="77777777" w:rsidR="009E2F05" w:rsidRDefault="005B2020" w:rsidP="00AA0522">
      <w:pPr>
        <w:pStyle w:val="a"/>
        <w:numPr>
          <w:ilvl w:val="0"/>
          <w:numId w:val="29"/>
        </w:numPr>
      </w:pPr>
      <w:bookmarkStart w:id="1034" w:name="_Toc323636603"/>
      <w:bookmarkStart w:id="1035" w:name="_Toc325443919"/>
      <w:bookmarkStart w:id="1036" w:name="_Toc326845393"/>
      <w:r>
        <w:t xml:space="preserve">W10-1.contoso.com </w:t>
      </w:r>
      <w:r>
        <w:rPr>
          <w:rFonts w:hint="eastAsia"/>
        </w:rPr>
        <w:t>で操作します。</w:t>
      </w:r>
      <w:r>
        <w:br/>
      </w:r>
      <w:r w:rsidR="009E2F05">
        <w:rPr>
          <w:rFonts w:hint="eastAsia"/>
        </w:rPr>
        <w:t>[スタート] ボタンを右クリックし、[</w:t>
      </w:r>
      <w:r w:rsidR="00DF2078">
        <w:rPr>
          <w:rFonts w:hint="eastAsia"/>
        </w:rPr>
        <w:t>コントロール パネル</w:t>
      </w:r>
      <w:r w:rsidR="009E2F05">
        <w:rPr>
          <w:rFonts w:hint="eastAsia"/>
        </w:rPr>
        <w:t>] をクリックします。</w:t>
      </w:r>
    </w:p>
    <w:p w14:paraId="5365C777" w14:textId="77777777" w:rsidR="009E2F05" w:rsidRDefault="009E2F05" w:rsidP="009E2F05">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636224" behindDoc="0" locked="0" layoutInCell="1" allowOverlap="1" wp14:anchorId="4EF1EE18" wp14:editId="3247E244">
                <wp:simplePos x="0" y="0"/>
                <wp:positionH relativeFrom="margin">
                  <wp:posOffset>967106</wp:posOffset>
                </wp:positionH>
                <wp:positionV relativeFrom="paragraph">
                  <wp:posOffset>2212975</wp:posOffset>
                </wp:positionV>
                <wp:extent cx="249480" cy="241200"/>
                <wp:effectExtent l="0" t="19050" r="36830" b="6985"/>
                <wp:wrapNone/>
                <wp:docPr id="55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F007289"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1EE18" id="_x0000_s1115" type="#_x0000_t66" style="position:absolute;left:0;text-align:left;margin-left:76.15pt;margin-top:174.25pt;width:19.65pt;height:19pt;rotation:-2274283fd;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" adj="10442" fillcolor="red" strokecolor="window" strokeweight="1.5pt">
                <v:textbox>
                  <w:txbxContent>
                    <w:p w14:paraId="3F007289"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AC0127D" wp14:editId="0591F957">
            <wp:extent cx="4320000" cy="3243882"/>
            <wp:effectExtent l="19050" t="19050" r="23495" b="13970"/>
            <wp:docPr id="6889" name="図 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0000" cy="3243882"/>
                    </a:xfrm>
                    <a:prstGeom prst="rect">
                      <a:avLst/>
                    </a:prstGeom>
                    <a:noFill/>
                    <a:ln>
                      <a:solidFill>
                        <a:schemeClr val="tx1"/>
                      </a:solidFill>
                    </a:ln>
                  </pic:spPr>
                </pic:pic>
              </a:graphicData>
            </a:graphic>
          </wp:inline>
        </w:drawing>
      </w:r>
    </w:p>
    <w:p w14:paraId="0F36C82A" w14:textId="77777777" w:rsidR="009E2F05" w:rsidRPr="008848D2" w:rsidRDefault="009E2F05" w:rsidP="009E2F05">
      <w:pPr>
        <w:pStyle w:val="a"/>
        <w:numPr>
          <w:ilvl w:val="0"/>
          <w:numId w:val="0"/>
        </w:numPr>
        <w:ind w:left="360"/>
      </w:pPr>
    </w:p>
    <w:p w14:paraId="43A9B74B" w14:textId="77777777" w:rsidR="009E2F05" w:rsidRDefault="009E2F05" w:rsidP="009E2F05">
      <w:pPr>
        <w:widowControl/>
        <w:jc w:val="left"/>
        <w:rPr>
          <w:noProof/>
        </w:rPr>
      </w:pPr>
      <w:r>
        <w:br w:type="page"/>
      </w:r>
    </w:p>
    <w:p w14:paraId="60E98F63" w14:textId="77777777" w:rsidR="009E2F05" w:rsidRDefault="009E2F05" w:rsidP="00AA0522">
      <w:pPr>
        <w:pStyle w:val="a"/>
        <w:numPr>
          <w:ilvl w:val="0"/>
          <w:numId w:val="29"/>
        </w:numPr>
      </w:pPr>
      <w:r>
        <w:rPr>
          <w:rFonts w:hint="eastAsia"/>
        </w:rPr>
        <w:t>[</w:t>
      </w:r>
      <w:r w:rsidR="00DF2078">
        <w:rPr>
          <w:rFonts w:hint="eastAsia"/>
        </w:rPr>
        <w:t>コントロール パネル</w:t>
      </w:r>
      <w:r>
        <w:rPr>
          <w:rFonts w:hint="eastAsia"/>
        </w:rPr>
        <w:t>] 画面で、[システムとセキュリティ] をクリックします。</w:t>
      </w:r>
    </w:p>
    <w:p w14:paraId="7B2EAC51" w14:textId="77777777" w:rsidR="009E2F05" w:rsidRDefault="009E2F05" w:rsidP="009E2F05">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637248" behindDoc="0" locked="0" layoutInCell="1" allowOverlap="1" wp14:anchorId="4C172D5C" wp14:editId="30340973">
                <wp:simplePos x="0" y="0"/>
                <wp:positionH relativeFrom="margin">
                  <wp:posOffset>1662708</wp:posOffset>
                </wp:positionH>
                <wp:positionV relativeFrom="paragraph">
                  <wp:posOffset>690702</wp:posOffset>
                </wp:positionV>
                <wp:extent cx="249480" cy="241200"/>
                <wp:effectExtent l="0" t="19050" r="36830" b="6985"/>
                <wp:wrapNone/>
                <wp:docPr id="55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7F0033F"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72D5C" id="_x0000_s1116" type="#_x0000_t66" style="position:absolute;left:0;text-align:left;margin-left:130.9pt;margin-top:54.4pt;width:19.65pt;height:19pt;rotation:-2274283fd;z-index:25163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" adj="10442" fillcolor="red" strokecolor="window" strokeweight="1.5pt">
                <v:textbox>
                  <w:txbxContent>
                    <w:p w14:paraId="27F0033F"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75B5140" wp14:editId="6548E13C">
            <wp:extent cx="4320000" cy="3085714"/>
            <wp:effectExtent l="19050" t="19050" r="23495" b="19685"/>
            <wp:docPr id="6890"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3DB95CA2" w14:textId="77777777" w:rsidR="009E2F05" w:rsidRPr="00556F9E" w:rsidRDefault="009E2F05" w:rsidP="009E2F05"/>
    <w:p w14:paraId="0B23770A" w14:textId="77777777" w:rsidR="009E2F05" w:rsidRDefault="009E2F05" w:rsidP="00AA0522">
      <w:pPr>
        <w:pStyle w:val="a"/>
        <w:numPr>
          <w:ilvl w:val="0"/>
          <w:numId w:val="29"/>
        </w:numPr>
      </w:pPr>
      <w:r>
        <w:rPr>
          <w:rFonts w:hint="eastAsia"/>
        </w:rPr>
        <w:t>[システムとセキュリティ] 画面で、[Configuration Manager] をクリックします。</w:t>
      </w:r>
    </w:p>
    <w:p w14:paraId="6A9A7958" w14:textId="77777777" w:rsidR="009E2F05" w:rsidRDefault="009E2F05" w:rsidP="009E2F05">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639296" behindDoc="0" locked="0" layoutInCell="1" allowOverlap="1" wp14:anchorId="37F5A499" wp14:editId="65B84757">
                <wp:simplePos x="0" y="0"/>
                <wp:positionH relativeFrom="margin">
                  <wp:posOffset>2027504</wp:posOffset>
                </wp:positionH>
                <wp:positionV relativeFrom="paragraph">
                  <wp:posOffset>2598420</wp:posOffset>
                </wp:positionV>
                <wp:extent cx="249480" cy="241200"/>
                <wp:effectExtent l="0" t="19050" r="36830" b="6985"/>
                <wp:wrapNone/>
                <wp:docPr id="552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1024091"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5A499" id="_x0000_s1117" type="#_x0000_t66" style="position:absolute;left:0;text-align:left;margin-left:159.65pt;margin-top:204.6pt;width:19.65pt;height:19pt;rotation:-2274283fd;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" adj="10442" fillcolor="red" strokecolor="window" strokeweight="1.5pt">
                <v:textbox>
                  <w:txbxContent>
                    <w:p w14:paraId="11024091"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995B290" wp14:editId="2EF035F9">
            <wp:extent cx="4320000" cy="3085714"/>
            <wp:effectExtent l="19050" t="19050" r="23495" b="19685"/>
            <wp:docPr id="6891" name="図 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1E73A8E9" w14:textId="77777777" w:rsidR="009E2F05" w:rsidRDefault="009E2F05" w:rsidP="009E2F05">
      <w:pPr>
        <w:widowControl/>
        <w:jc w:val="left"/>
      </w:pPr>
      <w:r>
        <w:br w:type="page"/>
      </w:r>
    </w:p>
    <w:p w14:paraId="5623A8E4" w14:textId="77777777" w:rsidR="009E2F05" w:rsidRDefault="009E2F05" w:rsidP="00AA0522">
      <w:pPr>
        <w:pStyle w:val="a"/>
        <w:numPr>
          <w:ilvl w:val="0"/>
          <w:numId w:val="29"/>
        </w:numPr>
      </w:pPr>
      <w:r>
        <w:rPr>
          <w:rFonts w:hint="eastAsia"/>
        </w:rPr>
        <w:t>[Configuration Manager] のプロパティ画面で、[操作] タブをクリックし、[</w:t>
      </w:r>
      <w:r w:rsidR="000D6D53">
        <w:rPr>
          <w:rFonts w:hint="eastAsia"/>
        </w:rPr>
        <w:t xml:space="preserve">ソフトウェア更新プログラムのスキャン </w:t>
      </w:r>
      <w:r>
        <w:rPr>
          <w:rFonts w:hint="eastAsia"/>
        </w:rPr>
        <w:t>サイクル] をクリックして、[直ちに実行] をクリックします。</w:t>
      </w:r>
    </w:p>
    <w:p w14:paraId="31132026" w14:textId="77777777" w:rsidR="009E2F05" w:rsidRDefault="000D6D53" w:rsidP="009E2F05">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644416" behindDoc="0" locked="0" layoutInCell="1" allowOverlap="1" wp14:anchorId="3085DD10" wp14:editId="6EA04ECB">
                <wp:simplePos x="0" y="0"/>
                <wp:positionH relativeFrom="margin">
                  <wp:posOffset>3226435</wp:posOffset>
                </wp:positionH>
                <wp:positionV relativeFrom="paragraph">
                  <wp:posOffset>2584930</wp:posOffset>
                </wp:positionV>
                <wp:extent cx="249480" cy="241200"/>
                <wp:effectExtent l="0" t="19050" r="36830" b="6985"/>
                <wp:wrapNone/>
                <wp:docPr id="68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BE487A8"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5DD10" id="_x0000_s1118" type="#_x0000_t66" style="position:absolute;left:0;text-align:left;margin-left:254.05pt;margin-top:203.55pt;width:19.65pt;height:19pt;rotation:-2274283fd;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" adj="10442" fillcolor="red" strokecolor="window" strokeweight="1.5pt">
                <v:textbox>
                  <w:txbxContent>
                    <w:p w14:paraId="7BE487A8"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42368" behindDoc="0" locked="0" layoutInCell="1" allowOverlap="1" wp14:anchorId="50536E5E" wp14:editId="123C8191">
                <wp:simplePos x="0" y="0"/>
                <wp:positionH relativeFrom="margin">
                  <wp:posOffset>1938656</wp:posOffset>
                </wp:positionH>
                <wp:positionV relativeFrom="paragraph">
                  <wp:posOffset>1437641</wp:posOffset>
                </wp:positionV>
                <wp:extent cx="249480" cy="241200"/>
                <wp:effectExtent l="0" t="19050" r="36830" b="6985"/>
                <wp:wrapNone/>
                <wp:docPr id="55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AE73CF9"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36E5E" id="_x0000_s1119" type="#_x0000_t66" style="position:absolute;left:0;text-align:left;margin-left:152.65pt;margin-top:113.2pt;width:19.65pt;height:19pt;rotation:-2274283fd;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" adj="10442" fillcolor="red" strokecolor="window" strokeweight="1.5pt">
                <v:textbox>
                  <w:txbxContent>
                    <w:p w14:paraId="4AE73CF9"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41344" behindDoc="0" locked="0" layoutInCell="1" allowOverlap="1" wp14:anchorId="03DCF9E1" wp14:editId="1A634DFC">
                <wp:simplePos x="0" y="0"/>
                <wp:positionH relativeFrom="margin">
                  <wp:posOffset>1425574</wp:posOffset>
                </wp:positionH>
                <wp:positionV relativeFrom="paragraph">
                  <wp:posOffset>244475</wp:posOffset>
                </wp:positionV>
                <wp:extent cx="249480" cy="241200"/>
                <wp:effectExtent l="0" t="19050" r="36830" b="6985"/>
                <wp:wrapNone/>
                <wp:docPr id="688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668F27"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CF9E1" id="_x0000_s1120" type="#_x0000_t66" style="position:absolute;left:0;text-align:left;margin-left:112.25pt;margin-top:19.25pt;width:19.65pt;height:19pt;rotation:-2274283fd;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" adj="10442" fillcolor="red" strokecolor="window" strokeweight="1.5pt">
                <v:textbox>
                  <w:txbxContent>
                    <w:p w14:paraId="04668F27" w14:textId="77777777" w:rsidR="004A7761" w:rsidRDefault="004A7761" w:rsidP="009E2F0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E5DA6E1" wp14:editId="732944A5">
            <wp:extent cx="3420000" cy="3294968"/>
            <wp:effectExtent l="19050" t="19050" r="9525" b="20320"/>
            <wp:docPr id="7012" name="図 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20000" cy="3294968"/>
                    </a:xfrm>
                    <a:prstGeom prst="rect">
                      <a:avLst/>
                    </a:prstGeom>
                    <a:noFill/>
                    <a:ln>
                      <a:solidFill>
                        <a:schemeClr val="tx1"/>
                      </a:solidFill>
                    </a:ln>
                  </pic:spPr>
                </pic:pic>
              </a:graphicData>
            </a:graphic>
          </wp:inline>
        </w:drawing>
      </w:r>
    </w:p>
    <w:p w14:paraId="6D8E7679" w14:textId="77777777" w:rsidR="009E2F05" w:rsidRDefault="009E2F05" w:rsidP="009E2F05"/>
    <w:p w14:paraId="0D63FFB7" w14:textId="77777777" w:rsidR="005B2020" w:rsidRDefault="005B2020" w:rsidP="003F6788">
      <w:pPr>
        <w:pStyle w:val="a"/>
        <w:numPr>
          <w:ilvl w:val="0"/>
          <w:numId w:val="29"/>
        </w:numPr>
      </w:pPr>
      <w:r>
        <w:rPr>
          <w:rFonts w:hint="eastAsia"/>
        </w:rPr>
        <w:t>[ソフトウェア更新プログラムのスキャン サイクル] 画面で、[OK] をクリックします。</w:t>
      </w:r>
    </w:p>
    <w:p w14:paraId="5055B76B" w14:textId="77777777" w:rsidR="009A0937" w:rsidRPr="00111600" w:rsidRDefault="009A0937" w:rsidP="003F6788">
      <w:pPr>
        <w:pStyle w:val="C"/>
      </w:pPr>
      <w:r w:rsidRPr="003F6788">
        <w:rPr>
          <w:rFonts w:ascii="Segoe UI" w:eastAsia="ＭＳ 明朝" w:hAnsi="Segoe UI" w:cs="Times New Roman"/>
          <w:noProof/>
        </w:rPr>
        <mc:AlternateContent>
          <mc:Choice Requires="wps">
            <w:drawing>
              <wp:anchor distT="0" distB="0" distL="114300" distR="114300" simplePos="0" relativeHeight="251562496" behindDoc="0" locked="0" layoutInCell="1" allowOverlap="1" wp14:anchorId="1D807119" wp14:editId="0322A202">
                <wp:simplePos x="0" y="0"/>
                <wp:positionH relativeFrom="margin">
                  <wp:posOffset>3120119</wp:posOffset>
                </wp:positionH>
                <wp:positionV relativeFrom="paragraph">
                  <wp:posOffset>687834</wp:posOffset>
                </wp:positionV>
                <wp:extent cx="249480" cy="241200"/>
                <wp:effectExtent l="0" t="19050" r="36830" b="6985"/>
                <wp:wrapNone/>
                <wp:docPr id="51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8303329" w14:textId="77777777" w:rsidR="004A7761" w:rsidRDefault="004A7761" w:rsidP="009A09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07119" id="_x0000_s1121" type="#_x0000_t66" style="position:absolute;left:0;text-align:left;margin-left:245.7pt;margin-top:54.15pt;width:19.65pt;height:19pt;rotation:-2274283fd;z-index:25156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" adj="10442" fillcolor="red" strokecolor="window" strokeweight="1.5pt">
                <v:textbox>
                  <w:txbxContent>
                    <w:p w14:paraId="18303329" w14:textId="77777777" w:rsidR="004A7761" w:rsidRDefault="004A7761" w:rsidP="009A09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0248A3">
        <w:rPr>
          <w:noProof/>
        </w:rPr>
        <w:drawing>
          <wp:inline distT="0" distB="0" distL="0" distR="0" wp14:anchorId="36FB8A76" wp14:editId="01391757">
            <wp:extent cx="3060000" cy="1085721"/>
            <wp:effectExtent l="19050" t="19050" r="26670" b="19685"/>
            <wp:docPr id="5140" name="図 5140" descr="C:\Users\NorieKunii\AppData\Local\Microsoft\Windows\INetCache\Content.Word\CMCL0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orieKunii\AppData\Local\Microsoft\Windows\INetCache\Content.Word\CMCL000.b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60000" cy="1085721"/>
                    </a:xfrm>
                    <a:prstGeom prst="rect">
                      <a:avLst/>
                    </a:prstGeom>
                    <a:noFill/>
                    <a:ln>
                      <a:solidFill>
                        <a:schemeClr val="tx1"/>
                      </a:solidFill>
                    </a:ln>
                  </pic:spPr>
                </pic:pic>
              </a:graphicData>
            </a:graphic>
          </wp:inline>
        </w:drawing>
      </w:r>
    </w:p>
    <w:p w14:paraId="0C277CE5" w14:textId="77777777" w:rsidR="007C37C3" w:rsidRDefault="007C37C3" w:rsidP="00A0522B">
      <w:pPr>
        <w:rPr>
          <w:rFonts w:eastAsia="メイリオ" w:cs="メイリオ"/>
          <w:sz w:val="28"/>
        </w:rPr>
      </w:pPr>
      <w:r>
        <w:br w:type="page"/>
      </w:r>
    </w:p>
    <w:p w14:paraId="61EF1E3A" w14:textId="77777777" w:rsidR="004E1F95" w:rsidRDefault="004E1F95" w:rsidP="004E1F95">
      <w:pPr>
        <w:pStyle w:val="2"/>
      </w:pPr>
      <w:bookmarkStart w:id="1037" w:name="_更新プログラムの展開"/>
      <w:bookmarkStart w:id="1038" w:name="_Toc496885382"/>
      <w:bookmarkEnd w:id="1034"/>
      <w:bookmarkEnd w:id="1035"/>
      <w:bookmarkEnd w:id="1036"/>
      <w:bookmarkEnd w:id="1037"/>
      <w:r>
        <w:rPr>
          <w:rFonts w:hint="eastAsia"/>
        </w:rPr>
        <w:t>更新プログラムの展開</w:t>
      </w:r>
      <w:bookmarkEnd w:id="1038"/>
    </w:p>
    <w:p w14:paraId="2D678A63" w14:textId="7333619E" w:rsidR="004E1F95" w:rsidRDefault="0089323A" w:rsidP="004E1F95">
      <w:r>
        <w:rPr>
          <w:rFonts w:hint="eastAsia"/>
        </w:rPr>
        <w:t>本節では、SCCM クライアントでの更新プログラムのスキャン結果に基づき、展開が必要な更新プログラムを見極め、展開を行います。</w:t>
      </w:r>
      <w:r w:rsidR="00F77B85">
        <w:rPr>
          <w:rFonts w:hint="eastAsia"/>
        </w:rPr>
        <w:t>なお、</w:t>
      </w:r>
      <w:r w:rsidR="007754D2">
        <w:rPr>
          <w:rFonts w:hint="eastAsia"/>
        </w:rPr>
        <w:t>ここではダウンロード</w:t>
      </w:r>
      <w:r w:rsidR="007754D2">
        <w:t>した</w:t>
      </w:r>
      <w:r w:rsidR="007754D2">
        <w:rPr>
          <w:rFonts w:hint="eastAsia"/>
        </w:rPr>
        <w:t>更新プログラム</w:t>
      </w:r>
      <w:r w:rsidR="007754D2">
        <w:t>の保存場所として、</w:t>
      </w:r>
      <w:r w:rsidR="007754D2">
        <w:rPr>
          <w:rFonts w:hint="eastAsia"/>
        </w:rPr>
        <w:t>「4.</w:t>
      </w:r>
      <w:r w:rsidR="00AD0D43">
        <w:rPr>
          <w:rFonts w:hint="eastAsia"/>
        </w:rPr>
        <w:t>1.1</w:t>
      </w:r>
      <w:r w:rsidR="007754D2">
        <w:t xml:space="preserve"> </w:t>
      </w:r>
      <w:r w:rsidR="000073BF" w:rsidRPr="000073BF">
        <w:t>Office 365 ProPlus セットアップ プログラム用共有フォルダーの作成</w:t>
      </w:r>
      <w:r w:rsidR="000073BF">
        <w:rPr>
          <w:rFonts w:hint="eastAsia"/>
        </w:rPr>
        <w:t>」で作成した</w:t>
      </w:r>
      <w:r w:rsidR="007754D2">
        <w:rPr>
          <w:rFonts w:hint="eastAsia"/>
        </w:rPr>
        <w:t>c:\</w:t>
      </w:r>
      <w:r w:rsidR="007754D2">
        <w:t xml:space="preserve">ProPlus </w:t>
      </w:r>
      <w:r w:rsidR="007754D2">
        <w:rPr>
          <w:rFonts w:hint="eastAsia"/>
        </w:rPr>
        <w:t>フォルダー</w:t>
      </w:r>
      <w:r w:rsidR="007754D2">
        <w:t xml:space="preserve"> (\\cm\ProPlus </w:t>
      </w:r>
      <w:r w:rsidR="007754D2">
        <w:rPr>
          <w:rFonts w:hint="eastAsia"/>
        </w:rPr>
        <w:t>共有</w:t>
      </w:r>
      <w:r w:rsidR="007754D2">
        <w:t>フォルダー</w:t>
      </w:r>
      <w:r w:rsidR="007754D2">
        <w:rPr>
          <w:rFonts w:hint="eastAsia"/>
        </w:rPr>
        <w:t>)</w:t>
      </w:r>
      <w:r w:rsidR="007754D2">
        <w:t xml:space="preserve"> を使用します。</w:t>
      </w:r>
    </w:p>
    <w:p w14:paraId="7834C058" w14:textId="77777777" w:rsidR="00841E48" w:rsidRDefault="00841E48" w:rsidP="004E1F95">
      <w:r>
        <w:rPr>
          <w:rFonts w:hint="eastAsia"/>
        </w:rPr>
        <w:t>Office 365 ProPlus の更新プログラムは 5.3.1 節で作成する自動展開規則が実行されたタイミングでダウンロードを開始します。ダウンロードサイズの概算はマイクロソフトの Web サイト「</w:t>
      </w:r>
      <w:r w:rsidRPr="00841E48">
        <w:t>Office 365 ProPlus へのチャネル更新プログラムのダウンロード サイズ (概算)</w:t>
      </w:r>
      <w:r>
        <w:rPr>
          <w:rFonts w:hint="eastAsia"/>
        </w:rPr>
        <w:t>」より確認できるため、概算サイズを確認の上、自動展開規則の実行スケジュールについては設定するようにしてください。</w:t>
      </w:r>
    </w:p>
    <w:p w14:paraId="1AC3DBA5" w14:textId="77777777" w:rsidR="00841E48" w:rsidRDefault="00841E48" w:rsidP="004E1F95"/>
    <w:p w14:paraId="66CDFD2A" w14:textId="77777777" w:rsidR="00841E48" w:rsidRDefault="00841E48" w:rsidP="004E1F95">
      <w:r>
        <w:rPr>
          <w:rFonts w:hint="eastAsia"/>
        </w:rPr>
        <w:t>■</w:t>
      </w:r>
      <w:r w:rsidRPr="00841E48">
        <w:t>Office 365 ProPlus へのチャネル更新プログラムのダウンロード サイズ (概算)</w:t>
      </w:r>
    </w:p>
    <w:p w14:paraId="07762541" w14:textId="47E3DCD9" w:rsidR="00841E48" w:rsidRDefault="0096640C" w:rsidP="004E1F95">
      <w:ins w:id="1039" w:author="KUNII Suguru" w:date="2017-10-27T15:32:00Z">
        <w:r>
          <w:fldChar w:fldCharType="begin"/>
        </w:r>
        <w:r>
          <w:instrText xml:space="preserve"> HYPERLINK "https://support.office.com/ja-jp/article/190f41e4-064d-486b-9c95-db08f973687c" </w:instrText>
        </w:r>
        <w:r>
          <w:fldChar w:fldCharType="separate"/>
        </w:r>
        <w:r w:rsidRPr="00B56EE6">
          <w:rPr>
            <w:rStyle w:val="ab"/>
          </w:rPr>
          <w:t>https://support.office.com/ja-jp/article/190f41e4-064d-486b-9c95-db08f973687c</w:t>
        </w:r>
        <w:r>
          <w:rPr>
            <w:rStyle w:val="ab"/>
          </w:rPr>
          <w:fldChar w:fldCharType="end"/>
        </w:r>
      </w:ins>
      <w:commentRangeStart w:id="1040"/>
      <w:del w:id="1041" w:author="KUNII Suguru" w:date="2017-10-27T15:32:00Z">
        <w:r w:rsidR="00841E48" w:rsidDel="0096640C">
          <w:fldChar w:fldCharType="begin"/>
        </w:r>
        <w:r w:rsidR="00841E48" w:rsidDel="0096640C">
          <w:delInstrText xml:space="preserve"> HYPERLINK "</w:delInstrText>
        </w:r>
        <w:r w:rsidR="00841E48" w:rsidRPr="00841E48" w:rsidDel="0096640C">
          <w:delInstrText>https://support.office.com/ja-jp/article/Office-365-ProPlus-%E3%81%B8%E3%81%AE%E3%83%81%E3%83%A3%E3%83%8D%E3%83%AB%E6%9B%B4%E6%96%B0%E3%83%97%E3%83%AD%E3%82%B0%E3%83%A9%E3%83%A0%E3%81%AE%E3%83%80%E3%82%A6%E3%83%B3%E3%83%AD%E3%83%BC%E3%83%89-%E3%82%B5%E3%82%A4%E3%82%BA-%E6%A6%82%E7%AE%97-190f41e4-064d-486b-9c95-db08f973687c</w:delInstrText>
        </w:r>
        <w:r w:rsidR="00841E48" w:rsidDel="0096640C">
          <w:delInstrText xml:space="preserve">" </w:delInstrText>
        </w:r>
        <w:r w:rsidR="00841E48" w:rsidDel="0096640C">
          <w:fldChar w:fldCharType="separate"/>
        </w:r>
        <w:r w:rsidR="00841E48" w:rsidRPr="005B3BAD" w:rsidDel="0096640C">
          <w:rPr>
            <w:rStyle w:val="ab"/>
          </w:rPr>
          <w:delText>https://support.office.com/ja-jp/article/Office-365-ProPlus-%E3%81%B8%E3%81%AE%E3%83%81%E3%83%A3%E3%83%8D%E3%83%AB%E6%9B%B4%E6%96%B0%E3%83%97%E3%83%AD%E3%82%B0%E3%83%A9%E3%83%A0%E3%81%AE%E3%83%80%E3%82%A6%E3%83%B3%E3%83%AD%E3%83%BC%E3%83%89-%E3%82%B5%E3%82%A4%E3%82%BA-%E6%A6%82%E7%AE%97-190f41e4-064d-486b-9c95-db08f973687c</w:delText>
        </w:r>
        <w:r w:rsidR="00841E48" w:rsidDel="0096640C">
          <w:fldChar w:fldCharType="end"/>
        </w:r>
        <w:commentRangeEnd w:id="1040"/>
        <w:r w:rsidR="003F6788" w:rsidDel="0096640C">
          <w:rPr>
            <w:rStyle w:val="af8"/>
          </w:rPr>
          <w:commentReference w:id="1040"/>
        </w:r>
      </w:del>
    </w:p>
    <w:p w14:paraId="7692E3B7" w14:textId="77777777" w:rsidR="0089323A" w:rsidRPr="004E1F95" w:rsidRDefault="0089323A" w:rsidP="004E1F95"/>
    <w:p w14:paraId="7C36D8BD" w14:textId="77777777" w:rsidR="00841E48" w:rsidRDefault="00841E48">
      <w:pPr>
        <w:widowControl/>
        <w:jc w:val="left"/>
        <w:rPr>
          <w:rFonts w:cstheme="majorBidi"/>
          <w:b/>
          <w:sz w:val="28"/>
          <w:szCs w:val="28"/>
        </w:rPr>
      </w:pPr>
      <w:bookmarkStart w:id="1042" w:name="_Toc476519270"/>
      <w:bookmarkStart w:id="1043" w:name="_Toc477130426"/>
      <w:bookmarkStart w:id="1044" w:name="_Toc476519271"/>
      <w:bookmarkStart w:id="1045" w:name="_Toc477130427"/>
      <w:bookmarkStart w:id="1046" w:name="_Toc476519272"/>
      <w:bookmarkStart w:id="1047" w:name="_Toc477130428"/>
      <w:bookmarkStart w:id="1048" w:name="_Toc476519273"/>
      <w:bookmarkStart w:id="1049" w:name="_Toc477130429"/>
      <w:bookmarkStart w:id="1050" w:name="_Toc476519274"/>
      <w:bookmarkStart w:id="1051" w:name="_Toc477130430"/>
      <w:bookmarkStart w:id="1052" w:name="_Toc476519275"/>
      <w:bookmarkStart w:id="1053" w:name="_Toc477130431"/>
      <w:bookmarkStart w:id="1054" w:name="_Toc476519276"/>
      <w:bookmarkStart w:id="1055" w:name="_Toc477130432"/>
      <w:bookmarkStart w:id="1056" w:name="_Toc476519277"/>
      <w:bookmarkStart w:id="1057" w:name="_Toc477130433"/>
      <w:bookmarkStart w:id="1058" w:name="_Toc476519278"/>
      <w:bookmarkStart w:id="1059" w:name="_Toc477130434"/>
      <w:bookmarkStart w:id="1060" w:name="_Toc476519279"/>
      <w:bookmarkStart w:id="1061" w:name="_Toc477130435"/>
      <w:bookmarkStart w:id="1062" w:name="_Toc476519280"/>
      <w:bookmarkStart w:id="1063" w:name="_Toc477130436"/>
      <w:bookmarkStart w:id="1064" w:name="_Toc476519281"/>
      <w:bookmarkStart w:id="1065" w:name="_Toc477130437"/>
      <w:bookmarkStart w:id="1066" w:name="_Toc476519282"/>
      <w:bookmarkStart w:id="1067" w:name="_Toc477130438"/>
      <w:bookmarkStart w:id="1068" w:name="_Toc476519283"/>
      <w:bookmarkStart w:id="1069" w:name="_Toc477130439"/>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r>
        <w:br w:type="page"/>
      </w:r>
    </w:p>
    <w:p w14:paraId="5F25D533" w14:textId="77777777" w:rsidR="0037099C" w:rsidRDefault="001F72BA" w:rsidP="004E1F95">
      <w:pPr>
        <w:pStyle w:val="30"/>
      </w:pPr>
      <w:bookmarkStart w:id="1070" w:name="_Toc496885383"/>
      <w:r w:rsidRPr="001F72BA">
        <w:rPr>
          <w:rFonts w:hint="eastAsia"/>
        </w:rPr>
        <w:t>自動展開規則</w:t>
      </w:r>
      <w:r w:rsidRPr="001F72BA">
        <w:t xml:space="preserve"> (ADR) の作成</w:t>
      </w:r>
      <w:bookmarkEnd w:id="1070"/>
    </w:p>
    <w:p w14:paraId="4971002F" w14:textId="77777777" w:rsidR="00EF7EEC" w:rsidRDefault="0089323A" w:rsidP="0089323A">
      <w:r>
        <w:rPr>
          <w:rFonts w:hint="eastAsia"/>
        </w:rPr>
        <w:t>Office 365 ProPlus の更新プログラムを自動的に展開できるよう、自動展開規則 (ADR) を作成します。ADR を作成すると、</w:t>
      </w:r>
      <w:r w:rsidR="005A60C5">
        <w:rPr>
          <w:rFonts w:hint="eastAsia"/>
        </w:rPr>
        <w:t>以降</w:t>
      </w:r>
      <w:r>
        <w:rPr>
          <w:rFonts w:hint="eastAsia"/>
        </w:rPr>
        <w:t>の更新プログラムの展開は、すべて自動的に行われるようになります。</w:t>
      </w:r>
    </w:p>
    <w:p w14:paraId="0F20F22E" w14:textId="77777777" w:rsidR="00FE39B4" w:rsidRPr="00EF7EEC" w:rsidRDefault="00FE39B4"/>
    <w:p w14:paraId="7DF77FC9" w14:textId="16238FB8" w:rsidR="0013436E" w:rsidRDefault="009A0937" w:rsidP="00C225A6">
      <w:pPr>
        <w:pStyle w:val="a"/>
        <w:numPr>
          <w:ilvl w:val="0"/>
          <w:numId w:val="10"/>
        </w:numPr>
      </w:pPr>
      <w:bookmarkStart w:id="1071" w:name="_Toc323636604"/>
      <w:bookmarkStart w:id="1072" w:name="_Toc325443920"/>
      <w:bookmarkStart w:id="1073" w:name="_Toc326845394"/>
      <w:r>
        <w:t xml:space="preserve">cm.contoso.com </w:t>
      </w:r>
      <w:r>
        <w:rPr>
          <w:rFonts w:hint="eastAsia"/>
        </w:rPr>
        <w:t>で操作します。</w:t>
      </w:r>
      <w:r>
        <w:br/>
      </w:r>
      <w:r w:rsidR="0002705A">
        <w:rPr>
          <w:rFonts w:hint="eastAsia"/>
        </w:rPr>
        <w:t>ConfigMgr コンソール画面</w:t>
      </w:r>
      <w:r w:rsidR="006771BE">
        <w:rPr>
          <w:rFonts w:hint="eastAsia"/>
        </w:rPr>
        <w:t>で、</w:t>
      </w:r>
      <w:r w:rsidR="000005B9">
        <w:rPr>
          <w:rFonts w:hint="eastAsia"/>
        </w:rPr>
        <w:t>[</w:t>
      </w:r>
      <w:r w:rsidR="002002F8">
        <w:rPr>
          <w:rFonts w:hint="eastAsia"/>
        </w:rPr>
        <w:t>ソフトウェア</w:t>
      </w:r>
      <w:ins w:id="1074" w:author="Akira Sugiyama [2]" w:date="2017-10-20T20:15:00Z">
        <w:r w:rsidR="007A1179">
          <w:rPr>
            <w:rFonts w:hint="eastAsia"/>
          </w:rPr>
          <w:t xml:space="preserve"> ライブラリ</w:t>
        </w:r>
      </w:ins>
      <w:r w:rsidR="000005B9">
        <w:rPr>
          <w:rFonts w:hint="eastAsia"/>
        </w:rPr>
        <w:t>]</w:t>
      </w:r>
      <w:r w:rsidR="0013436E" w:rsidRPr="00173363">
        <w:rPr>
          <w:rFonts w:hint="eastAsia"/>
        </w:rPr>
        <w:t xml:space="preserve"> </w:t>
      </w:r>
      <w:r w:rsidR="0013436E">
        <w:rPr>
          <w:rFonts w:hint="eastAsia"/>
        </w:rPr>
        <w:t>ワークスペースをクリックし</w:t>
      </w:r>
      <w:r w:rsidR="00B4184B">
        <w:rPr>
          <w:rFonts w:hint="eastAsia"/>
        </w:rPr>
        <w:t>、</w:t>
      </w:r>
      <w:r w:rsidR="000005B9">
        <w:rPr>
          <w:rFonts w:hint="eastAsia"/>
        </w:rPr>
        <w:t>[</w:t>
      </w:r>
      <w:r w:rsidR="002002F8">
        <w:rPr>
          <w:rFonts w:hint="eastAsia"/>
        </w:rPr>
        <w:t>Office 365</w:t>
      </w:r>
      <w:ins w:id="1075" w:author="Akira Sugiyama [2]" w:date="2017-10-20T20:15:00Z">
        <w:r w:rsidR="007A1179">
          <w:rPr>
            <w:rFonts w:hint="eastAsia"/>
          </w:rPr>
          <w:t xml:space="preserve"> クライアント管理</w:t>
        </w:r>
      </w:ins>
      <w:r w:rsidR="000005B9">
        <w:rPr>
          <w:rFonts w:hint="eastAsia"/>
        </w:rPr>
        <w:t>]</w:t>
      </w:r>
      <w:r w:rsidR="002002F8">
        <w:rPr>
          <w:rFonts w:hint="eastAsia"/>
        </w:rPr>
        <w:t xml:space="preserve"> をクリックして、[ADRの作成] をクリックします。</w:t>
      </w:r>
    </w:p>
    <w:p w14:paraId="1AEE4140" w14:textId="77777777" w:rsidR="00893DE7" w:rsidRDefault="004E7DC7"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1613696" behindDoc="0" locked="0" layoutInCell="1" allowOverlap="1" wp14:anchorId="5820239C" wp14:editId="1AE4D141">
                <wp:simplePos x="0" y="0"/>
                <wp:positionH relativeFrom="margin">
                  <wp:posOffset>4140201</wp:posOffset>
                </wp:positionH>
                <wp:positionV relativeFrom="paragraph">
                  <wp:posOffset>2096925</wp:posOffset>
                </wp:positionV>
                <wp:extent cx="249480" cy="241200"/>
                <wp:effectExtent l="0" t="19050" r="36830" b="6985"/>
                <wp:wrapNone/>
                <wp:docPr id="13248768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338CFDB" w14:textId="77777777" w:rsidR="004A7761" w:rsidRDefault="004A776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0239C" id="_x0000_s1122" type="#_x0000_t66" style="position:absolute;left:0;text-align:left;margin-left:326pt;margin-top:165.1pt;width:19.65pt;height:19pt;rotation:-2274283fd;z-index:25161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" adj="10442" fillcolor="red" strokecolor="window" strokeweight="1.5pt">
                <v:textbox>
                  <w:txbxContent>
                    <w:p w14:paraId="7338CFDB" w14:textId="77777777" w:rsidR="004A7761" w:rsidRDefault="004A776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02F8" w:rsidRPr="00A340E0">
        <w:rPr>
          <w:rFonts w:ascii="Segoe UI" w:eastAsia="ＭＳ 明朝" w:hAnsi="Segoe UI" w:cs="Times New Roman" w:hint="eastAsia"/>
        </w:rPr>
        <mc:AlternateContent>
          <mc:Choice Requires="wps">
            <w:drawing>
              <wp:anchor distT="0" distB="0" distL="114300" distR="114300" simplePos="0" relativeHeight="251646464" behindDoc="0" locked="0" layoutInCell="1" allowOverlap="1" wp14:anchorId="4C3A7AF1" wp14:editId="3F4A3B4C">
                <wp:simplePos x="0" y="0"/>
                <wp:positionH relativeFrom="margin">
                  <wp:posOffset>1059428</wp:posOffset>
                </wp:positionH>
                <wp:positionV relativeFrom="paragraph">
                  <wp:posOffset>1240790</wp:posOffset>
                </wp:positionV>
                <wp:extent cx="249480" cy="241200"/>
                <wp:effectExtent l="0" t="19050" r="36830" b="6985"/>
                <wp:wrapNone/>
                <wp:docPr id="69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741939F" w14:textId="77777777" w:rsidR="004A7761" w:rsidRDefault="004A7761" w:rsidP="002002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A7AF1" id="_x0000_s1123" type="#_x0000_t66" style="position:absolute;left:0;text-align:left;margin-left:83.4pt;margin-top:97.7pt;width:19.65pt;height:19pt;rotation:-2274283fd;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KpAIAACo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" adj="10442" fillcolor="red" strokecolor="window" strokeweight="1.5pt">
                <v:textbox>
                  <w:txbxContent>
                    <w:p w14:paraId="0741939F" w14:textId="77777777" w:rsidR="004A7761" w:rsidRDefault="004A7761" w:rsidP="002002F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002F8" w:rsidRPr="00A340E0">
        <w:rPr>
          <w:rFonts w:ascii="Segoe UI" w:eastAsia="ＭＳ 明朝" w:hAnsi="Segoe UI" w:cs="Times New Roman" w:hint="eastAsia"/>
        </w:rPr>
        <mc:AlternateContent>
          <mc:Choice Requires="wps">
            <w:drawing>
              <wp:anchor distT="0" distB="0" distL="114300" distR="114300" simplePos="0" relativeHeight="251611648" behindDoc="0" locked="0" layoutInCell="1" allowOverlap="1" wp14:anchorId="578D20E8" wp14:editId="776F5D87">
                <wp:simplePos x="0" y="0"/>
                <wp:positionH relativeFrom="margin">
                  <wp:posOffset>919618</wp:posOffset>
                </wp:positionH>
                <wp:positionV relativeFrom="paragraph">
                  <wp:posOffset>2437709</wp:posOffset>
                </wp:positionV>
                <wp:extent cx="249480" cy="241200"/>
                <wp:effectExtent l="0" t="19050" r="36830" b="6985"/>
                <wp:wrapNone/>
                <wp:docPr id="13248768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89EBEC" w14:textId="77777777" w:rsidR="004A7761" w:rsidRDefault="004A776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D20E8" id="_x0000_s1124" type="#_x0000_t66" style="position:absolute;left:0;text-align:left;margin-left:72.4pt;margin-top:191.95pt;width:19.65pt;height:19pt;rotation:-2274283fd;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" adj="10442" fillcolor="red" strokecolor="window" strokeweight="1.5pt">
                <v:textbox>
                  <w:txbxContent>
                    <w:p w14:paraId="5E89EBEC" w14:textId="77777777" w:rsidR="004A7761" w:rsidRDefault="004A776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11498">
        <w:drawing>
          <wp:inline distT="0" distB="0" distL="0" distR="0" wp14:anchorId="6BAC691C" wp14:editId="54CD9160">
            <wp:extent cx="4319999" cy="3071249"/>
            <wp:effectExtent l="19050" t="19050" r="23495" b="15240"/>
            <wp:docPr id="6964" name="図 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NorieKunii\AppData\Local\Microsoft\Windows\INetCacheContent.Word\cm16125.bmp"/>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319999" cy="3071249"/>
                    </a:xfrm>
                    <a:prstGeom prst="rect">
                      <a:avLst/>
                    </a:prstGeom>
                    <a:noFill/>
                    <a:ln>
                      <a:solidFill>
                        <a:schemeClr val="tx1"/>
                      </a:solidFill>
                    </a:ln>
                  </pic:spPr>
                </pic:pic>
              </a:graphicData>
            </a:graphic>
          </wp:inline>
        </w:drawing>
      </w:r>
    </w:p>
    <w:p w14:paraId="6C2CA316" w14:textId="77777777" w:rsidR="00A67A35" w:rsidRDefault="00A67A35">
      <w:pPr>
        <w:widowControl/>
        <w:jc w:val="left"/>
      </w:pPr>
      <w:r>
        <w:br w:type="page"/>
      </w:r>
    </w:p>
    <w:p w14:paraId="0779617B" w14:textId="77777777" w:rsidR="0013436E" w:rsidRDefault="000005B9" w:rsidP="00C225A6">
      <w:pPr>
        <w:pStyle w:val="a"/>
        <w:numPr>
          <w:ilvl w:val="0"/>
          <w:numId w:val="10"/>
        </w:numPr>
      </w:pPr>
      <w:r>
        <w:rPr>
          <w:rFonts w:hint="eastAsia"/>
        </w:rPr>
        <w:t>[</w:t>
      </w:r>
      <w:r w:rsidR="002002F8">
        <w:rPr>
          <w:rFonts w:hint="eastAsia"/>
        </w:rPr>
        <w:t>自動展開規則の作成ウィザード</w:t>
      </w:r>
      <w:r>
        <w:rPr>
          <w:rFonts w:hint="eastAsia"/>
        </w:rPr>
        <w:t xml:space="preserve">] </w:t>
      </w:r>
      <w:r w:rsidR="0013436E">
        <w:rPr>
          <w:rFonts w:hint="eastAsia"/>
        </w:rPr>
        <w:t>画面で</w:t>
      </w:r>
      <w:r w:rsidR="00B4184B">
        <w:rPr>
          <w:rFonts w:hint="eastAsia"/>
        </w:rPr>
        <w:t>、</w:t>
      </w:r>
      <w:r w:rsidR="002002F8">
        <w:rPr>
          <w:rFonts w:hint="eastAsia"/>
        </w:rPr>
        <w:t>[名前] 欄に 「</w:t>
      </w:r>
      <w:r w:rsidR="002002F8" w:rsidRPr="00214139">
        <w:rPr>
          <w:rFonts w:hint="eastAsia"/>
          <w:b/>
        </w:rPr>
        <w:t>Office 365 ProPlus ADR</w:t>
      </w:r>
      <w:r w:rsidR="002002F8">
        <w:rPr>
          <w:rFonts w:hint="eastAsia"/>
        </w:rPr>
        <w:t>」 と入力し、</w:t>
      </w:r>
      <w:r>
        <w:rPr>
          <w:rFonts w:hint="eastAsia"/>
        </w:rPr>
        <w:t xml:space="preserve"> </w:t>
      </w:r>
      <w:r w:rsidR="009B0ED8">
        <w:rPr>
          <w:rFonts w:hint="eastAsia"/>
        </w:rPr>
        <w:t xml:space="preserve">[テンプレート] </w:t>
      </w:r>
      <w:r w:rsidR="006771BE">
        <w:rPr>
          <w:rFonts w:hint="eastAsia"/>
        </w:rPr>
        <w:t>欄</w:t>
      </w:r>
      <w:r w:rsidR="009B0ED8">
        <w:rPr>
          <w:rFonts w:hint="eastAsia"/>
        </w:rPr>
        <w:t>から [Office 365 クライアントの更新プログラム] を選択して</w:t>
      </w:r>
      <w:r w:rsidR="00893DE7">
        <w:rPr>
          <w:rFonts w:hint="eastAsia"/>
        </w:rPr>
        <w:t>、</w:t>
      </w:r>
      <w:r>
        <w:rPr>
          <w:rFonts w:hint="eastAsia"/>
        </w:rPr>
        <w:t>[</w:t>
      </w:r>
      <w:r w:rsidR="009B0ED8">
        <w:rPr>
          <w:rFonts w:hint="eastAsia"/>
        </w:rPr>
        <w:t>参照</w:t>
      </w:r>
      <w:r>
        <w:rPr>
          <w:rFonts w:hint="eastAsia"/>
        </w:rPr>
        <w:t>]</w:t>
      </w:r>
      <w:r w:rsidR="006771BE">
        <w:rPr>
          <w:rFonts w:hint="eastAsia"/>
        </w:rPr>
        <w:t xml:space="preserve"> </w:t>
      </w:r>
      <w:r w:rsidR="00C414F0">
        <w:rPr>
          <w:rFonts w:hint="eastAsia"/>
        </w:rPr>
        <w:t>をクリックします。</w:t>
      </w:r>
    </w:p>
    <w:p w14:paraId="569D611B" w14:textId="77777777" w:rsidR="00590AB3" w:rsidRDefault="00B749FE" w:rsidP="00A67A35">
      <w:pPr>
        <w:pStyle w:val="afd"/>
      </w:pPr>
      <w:r w:rsidRPr="00A340E0">
        <w:rPr>
          <w:rFonts w:ascii="Segoe UI" w:eastAsia="ＭＳ 明朝" w:hAnsi="Segoe UI" w:cs="Times New Roman" w:hint="eastAsia"/>
        </w:rPr>
        <mc:AlternateContent>
          <mc:Choice Requires="wps">
            <w:drawing>
              <wp:anchor distT="0" distB="0" distL="114300" distR="114300" simplePos="0" relativeHeight="251647488" behindDoc="0" locked="0" layoutInCell="1" allowOverlap="1" wp14:anchorId="09CC7497" wp14:editId="27E0EB25">
                <wp:simplePos x="0" y="0"/>
                <wp:positionH relativeFrom="margin">
                  <wp:posOffset>2612874</wp:posOffset>
                </wp:positionH>
                <wp:positionV relativeFrom="paragraph">
                  <wp:posOffset>1063615</wp:posOffset>
                </wp:positionV>
                <wp:extent cx="249480" cy="241200"/>
                <wp:effectExtent l="0" t="19050" r="36830" b="6985"/>
                <wp:wrapNone/>
                <wp:docPr id="69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2344C0" w14:textId="77777777" w:rsidR="004A7761" w:rsidRDefault="004A7761" w:rsidP="009B0ED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C7497" id="_x0000_s1125" type="#_x0000_t66" style="position:absolute;left:0;text-align:left;margin-left:205.75pt;margin-top:83.75pt;width:19.65pt;height:19pt;rotation:-2274283fd;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" adj="10442" fillcolor="red" strokecolor="window" strokeweight="1.5pt">
                <v:textbox>
                  <w:txbxContent>
                    <w:p w14:paraId="2A2344C0" w14:textId="77777777" w:rsidR="004A7761" w:rsidRDefault="004A7761" w:rsidP="009B0ED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B0ED8" w:rsidRPr="00A340E0">
        <w:rPr>
          <w:rFonts w:ascii="Segoe UI" w:eastAsia="ＭＳ 明朝" w:hAnsi="Segoe UI" w:cs="Times New Roman" w:hint="eastAsia"/>
        </w:rPr>
        <mc:AlternateContent>
          <mc:Choice Requires="wps">
            <w:drawing>
              <wp:anchor distT="0" distB="0" distL="114300" distR="114300" simplePos="0" relativeHeight="251616768" behindDoc="0" locked="0" layoutInCell="1" allowOverlap="1" wp14:anchorId="15A3AB3E" wp14:editId="120D620F">
                <wp:simplePos x="0" y="0"/>
                <wp:positionH relativeFrom="margin">
                  <wp:posOffset>3568727</wp:posOffset>
                </wp:positionH>
                <wp:positionV relativeFrom="paragraph">
                  <wp:posOffset>1324416</wp:posOffset>
                </wp:positionV>
                <wp:extent cx="249480" cy="241200"/>
                <wp:effectExtent l="0" t="19050" r="36830" b="6985"/>
                <wp:wrapNone/>
                <wp:docPr id="13248768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E377778" w14:textId="77777777" w:rsidR="004A7761" w:rsidRDefault="004A776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3AB3E" id="_x0000_s1126" type="#_x0000_t66" style="position:absolute;left:0;text-align:left;margin-left:281pt;margin-top:104.3pt;width:19.65pt;height:19pt;rotation:-2274283fd;z-index:25161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" adj="10442" fillcolor="red" strokecolor="window" strokeweight="1.5pt">
                <v:textbox>
                  <w:txbxContent>
                    <w:p w14:paraId="1E377778" w14:textId="77777777" w:rsidR="004A7761" w:rsidRDefault="004A776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9B0ED8" w:rsidRPr="00A340E0">
        <w:rPr>
          <w:rFonts w:ascii="Segoe UI" w:eastAsia="ＭＳ 明朝" w:hAnsi="Segoe UI" w:cs="Times New Roman" w:hint="eastAsia"/>
        </w:rPr>
        <mc:AlternateContent>
          <mc:Choice Requires="wps">
            <w:drawing>
              <wp:anchor distT="0" distB="0" distL="114300" distR="114300" simplePos="0" relativeHeight="251615744" behindDoc="0" locked="0" layoutInCell="1" allowOverlap="1" wp14:anchorId="53669DFD" wp14:editId="01C6B516">
                <wp:simplePos x="0" y="0"/>
                <wp:positionH relativeFrom="margin">
                  <wp:posOffset>1968168</wp:posOffset>
                </wp:positionH>
                <wp:positionV relativeFrom="paragraph">
                  <wp:posOffset>539115</wp:posOffset>
                </wp:positionV>
                <wp:extent cx="249480" cy="241200"/>
                <wp:effectExtent l="0" t="19050" r="36830" b="6985"/>
                <wp:wrapNone/>
                <wp:docPr id="13248768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F60A836" w14:textId="77777777" w:rsidR="004A7761" w:rsidRDefault="004A776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69DFD" id="_x0000_s1127" type="#_x0000_t66" style="position:absolute;left:0;text-align:left;margin-left:154.95pt;margin-top:42.45pt;width:19.65pt;height:19pt;rotation:-2274283fd;z-index:25161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" adj="10442" fillcolor="red" strokecolor="window" strokeweight="1.5pt">
                <v:textbox>
                  <w:txbxContent>
                    <w:p w14:paraId="1F60A836" w14:textId="77777777" w:rsidR="004A7761" w:rsidRDefault="004A7761" w:rsidP="001F2E8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E11498">
        <w:drawing>
          <wp:inline distT="0" distB="0" distL="0" distR="0" wp14:anchorId="1CF5DFDB" wp14:editId="4B578D03">
            <wp:extent cx="3420000" cy="2888172"/>
            <wp:effectExtent l="19050" t="19050" r="28575" b="26670"/>
            <wp:docPr id="6965" name="図 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NorieKunii\AppData\Local\Microsoft\Windows\INetCacheContent.Word\cm16126.bmp"/>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3420000" cy="2888172"/>
                    </a:xfrm>
                    <a:prstGeom prst="rect">
                      <a:avLst/>
                    </a:prstGeom>
                    <a:noFill/>
                    <a:ln>
                      <a:solidFill>
                        <a:schemeClr val="tx1"/>
                      </a:solidFill>
                    </a:ln>
                  </pic:spPr>
                </pic:pic>
              </a:graphicData>
            </a:graphic>
          </wp:inline>
        </w:drawing>
      </w:r>
    </w:p>
    <w:p w14:paraId="5A21F4CF" w14:textId="77777777" w:rsidR="00CC3223" w:rsidRDefault="00CC3223" w:rsidP="00A0522B"/>
    <w:p w14:paraId="63B99731" w14:textId="77777777" w:rsidR="0013436E" w:rsidRDefault="000005B9" w:rsidP="00C225A6">
      <w:pPr>
        <w:pStyle w:val="a"/>
        <w:numPr>
          <w:ilvl w:val="0"/>
          <w:numId w:val="10"/>
        </w:numPr>
      </w:pPr>
      <w:r>
        <w:rPr>
          <w:rFonts w:hint="eastAsia"/>
        </w:rPr>
        <w:t>[</w:t>
      </w:r>
      <w:r w:rsidR="009B0ED8">
        <w:rPr>
          <w:rFonts w:hint="eastAsia"/>
        </w:rPr>
        <w:t>コレクションの選択</w:t>
      </w:r>
      <w:r w:rsidR="0065519B">
        <w:rPr>
          <w:rFonts w:hint="eastAsia"/>
        </w:rPr>
        <w:t>] 画面で、[</w:t>
      </w:r>
      <w:r w:rsidR="009B0ED8">
        <w:rPr>
          <w:rFonts w:hint="eastAsia"/>
        </w:rPr>
        <w:t>すべてのシステム</w:t>
      </w:r>
      <w:r>
        <w:rPr>
          <w:rFonts w:hint="eastAsia"/>
        </w:rPr>
        <w:t xml:space="preserve">] </w:t>
      </w:r>
      <w:r w:rsidR="0013436E">
        <w:rPr>
          <w:rFonts w:hint="eastAsia"/>
        </w:rPr>
        <w:t>をクリックし</w:t>
      </w:r>
      <w:r w:rsidR="009B0ED8">
        <w:rPr>
          <w:rFonts w:hint="eastAsia"/>
        </w:rPr>
        <w:t>、[OK] をクリックし</w:t>
      </w:r>
      <w:r w:rsidR="0013436E">
        <w:rPr>
          <w:rFonts w:hint="eastAsia"/>
        </w:rPr>
        <w:t>ます。</w:t>
      </w:r>
    </w:p>
    <w:p w14:paraId="61EA2584" w14:textId="77777777" w:rsidR="009B0ED8" w:rsidRDefault="00B749FE" w:rsidP="009B0ED8">
      <w:pPr>
        <w:pStyle w:val="C"/>
      </w:pPr>
      <w:r>
        <w:rPr>
          <w:noProof/>
        </w:rPr>
        <mc:AlternateContent>
          <mc:Choice Requires="wps">
            <w:drawing>
              <wp:anchor distT="0" distB="0" distL="114300" distR="114300" simplePos="0" relativeHeight="251651584" behindDoc="0" locked="0" layoutInCell="1" allowOverlap="1" wp14:anchorId="633A1CC5" wp14:editId="3938B94E">
                <wp:simplePos x="0" y="0"/>
                <wp:positionH relativeFrom="margin">
                  <wp:posOffset>2827361</wp:posOffset>
                </wp:positionH>
                <wp:positionV relativeFrom="paragraph">
                  <wp:posOffset>1826165</wp:posOffset>
                </wp:positionV>
                <wp:extent cx="249555" cy="241300"/>
                <wp:effectExtent l="0" t="19050" r="36195" b="6350"/>
                <wp:wrapNone/>
                <wp:docPr id="5594" name="矢印: 左 55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C39E31"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A1CC5" id="矢印: 左 5594" o:spid="_x0000_s1128" type="#_x0000_t66" style="position:absolute;left:0;text-align:left;margin-left:222.65pt;margin-top:143.8pt;width:19.65pt;height:19pt;rotation:-2274283fd;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HklpgIAADA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" adj="10443" fillcolor="red" strokecolor="window" strokeweight="1.5pt">
                <v:textbox>
                  <w:txbxContent>
                    <w:p w14:paraId="7BC39E31"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49536" behindDoc="0" locked="0" layoutInCell="1" allowOverlap="1" wp14:anchorId="48D93464" wp14:editId="688A8AAD">
                <wp:simplePos x="0" y="0"/>
                <wp:positionH relativeFrom="margin">
                  <wp:posOffset>1828874</wp:posOffset>
                </wp:positionH>
                <wp:positionV relativeFrom="paragraph">
                  <wp:posOffset>485964</wp:posOffset>
                </wp:positionV>
                <wp:extent cx="249555" cy="241300"/>
                <wp:effectExtent l="0" t="19050" r="36195" b="6350"/>
                <wp:wrapNone/>
                <wp:docPr id="5593" name="矢印: 左 55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5D07BE"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93464" id="矢印: 左 5593" o:spid="_x0000_s1129" type="#_x0000_t66" style="position:absolute;left:0;text-align:left;margin-left:2in;margin-top:38.25pt;width:19.65pt;height:19pt;rotation:-2274283fd;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" adj="10443" fillcolor="red" strokecolor="window" strokeweight="1.5pt">
                <v:textbox>
                  <w:txbxContent>
                    <w:p w14:paraId="495D07BE"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B0ED8" w:rsidRPr="009B0ED8">
        <w:rPr>
          <w:noProof/>
        </w:rPr>
        <w:drawing>
          <wp:inline distT="0" distB="0" distL="0" distR="0" wp14:anchorId="2D83E0C4" wp14:editId="279FC93A">
            <wp:extent cx="3060000" cy="2065421"/>
            <wp:effectExtent l="19050" t="19050" r="26670" b="11430"/>
            <wp:docPr id="6960" name="図 6960" descr="C:\Users\NorieKunii\AppData\Local\Microsoft\Windows\INetCacheContent.Word\cmo365-18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orieKunii\AppData\Local\Microsoft\Windows\INetCacheContent.Word\cmo365-186.b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60000" cy="2065421"/>
                    </a:xfrm>
                    <a:prstGeom prst="rect">
                      <a:avLst/>
                    </a:prstGeom>
                    <a:noFill/>
                    <a:ln>
                      <a:solidFill>
                        <a:schemeClr val="tx1"/>
                      </a:solidFill>
                    </a:ln>
                  </pic:spPr>
                </pic:pic>
              </a:graphicData>
            </a:graphic>
          </wp:inline>
        </w:drawing>
      </w:r>
    </w:p>
    <w:p w14:paraId="10FEECDA" w14:textId="77777777" w:rsidR="009B0ED8" w:rsidRDefault="009B0ED8">
      <w:pPr>
        <w:widowControl/>
        <w:jc w:val="left"/>
      </w:pPr>
      <w:r>
        <w:br w:type="page"/>
      </w:r>
    </w:p>
    <w:p w14:paraId="1ED11F18" w14:textId="77777777" w:rsidR="009B0ED8" w:rsidRDefault="009B0ED8" w:rsidP="00C225A6">
      <w:pPr>
        <w:pStyle w:val="a"/>
        <w:numPr>
          <w:ilvl w:val="0"/>
          <w:numId w:val="10"/>
        </w:numPr>
      </w:pPr>
      <w:r>
        <w:rPr>
          <w:rFonts w:hint="eastAsia"/>
        </w:rPr>
        <w:t>[自動展開規則の作成ウィザード] 画面で、[次へ] をクリックします。</w:t>
      </w:r>
    </w:p>
    <w:p w14:paraId="57A2A286" w14:textId="77777777" w:rsidR="00F81E23" w:rsidRDefault="00B749FE" w:rsidP="00F81E23">
      <w:pPr>
        <w:pStyle w:val="C"/>
      </w:pPr>
      <w:r>
        <w:rPr>
          <w:noProof/>
        </w:rPr>
        <mc:AlternateContent>
          <mc:Choice Requires="wps">
            <w:drawing>
              <wp:anchor distT="0" distB="0" distL="114300" distR="114300" simplePos="0" relativeHeight="251652608" behindDoc="0" locked="0" layoutInCell="1" allowOverlap="1" wp14:anchorId="3058D1B4" wp14:editId="300AD7A9">
                <wp:simplePos x="0" y="0"/>
                <wp:positionH relativeFrom="margin">
                  <wp:posOffset>2852458</wp:posOffset>
                </wp:positionH>
                <wp:positionV relativeFrom="paragraph">
                  <wp:posOffset>2591028</wp:posOffset>
                </wp:positionV>
                <wp:extent cx="249555" cy="241300"/>
                <wp:effectExtent l="0" t="19050" r="36195" b="6350"/>
                <wp:wrapNone/>
                <wp:docPr id="5595" name="矢印: 左 55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57EBE4"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8D1B4" id="矢印: 左 5595" o:spid="_x0000_s1130" type="#_x0000_t66" style="position:absolute;left:0;text-align:left;margin-left:224.6pt;margin-top:204pt;width:19.65pt;height:19pt;rotation:-2274283fd;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" adj="10443" fillcolor="red" strokecolor="window" strokeweight="1.5pt">
                <v:textbox>
                  <w:txbxContent>
                    <w:p w14:paraId="3D57EBE4"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168CA0B6" wp14:editId="48376322">
            <wp:extent cx="3420000" cy="2885649"/>
            <wp:effectExtent l="19050" t="19050" r="28575" b="10160"/>
            <wp:docPr id="6961" name="図 6961" descr="C:\Users\NorieKunii\AppData\Local\Microsoft\Windows\INetCacheContent.Word\cmo365-18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orieKunii\AppData\Local\Microsoft\Windows\INetCacheContent.Word\cmo365-187.bm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710161B7" w14:textId="77777777" w:rsidR="00F81E23" w:rsidRPr="00F81E23" w:rsidRDefault="00F81E23" w:rsidP="00F81E23"/>
    <w:p w14:paraId="5D0EAC27" w14:textId="77777777" w:rsidR="009B0ED8" w:rsidRDefault="009B0ED8" w:rsidP="00C225A6">
      <w:pPr>
        <w:pStyle w:val="a"/>
        <w:numPr>
          <w:ilvl w:val="0"/>
          <w:numId w:val="10"/>
        </w:numPr>
      </w:pPr>
      <w:r>
        <w:rPr>
          <w:rFonts w:hint="eastAsia"/>
        </w:rPr>
        <w:t>[展開設定] 画面で、[次へ] をクリックします。</w:t>
      </w:r>
    </w:p>
    <w:p w14:paraId="16EF4BFB" w14:textId="77777777" w:rsidR="00F81E23" w:rsidRDefault="00B749FE" w:rsidP="00F81E23">
      <w:pPr>
        <w:pStyle w:val="a"/>
        <w:numPr>
          <w:ilvl w:val="0"/>
          <w:numId w:val="0"/>
        </w:numPr>
        <w:ind w:left="420"/>
      </w:pPr>
      <w:r>
        <mc:AlternateContent>
          <mc:Choice Requires="wps">
            <w:drawing>
              <wp:anchor distT="0" distB="0" distL="114300" distR="114300" simplePos="0" relativeHeight="251654656" behindDoc="0" locked="0" layoutInCell="1" allowOverlap="1" wp14:anchorId="0DDD7761" wp14:editId="33585197">
                <wp:simplePos x="0" y="0"/>
                <wp:positionH relativeFrom="margin">
                  <wp:posOffset>2900566</wp:posOffset>
                </wp:positionH>
                <wp:positionV relativeFrom="paragraph">
                  <wp:posOffset>2608485</wp:posOffset>
                </wp:positionV>
                <wp:extent cx="249555" cy="241300"/>
                <wp:effectExtent l="0" t="19050" r="36195" b="6350"/>
                <wp:wrapNone/>
                <wp:docPr id="5596" name="矢印: 左 55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AE02D2"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D7761" id="矢印: 左 5596" o:spid="_x0000_s1131" type="#_x0000_t66" style="position:absolute;left:0;text-align:left;margin-left:228.4pt;margin-top:205.4pt;width:19.65pt;height:19pt;rotation:-2274283fd;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JqFpg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" adj="10443" fillcolor="red" strokecolor="window" strokeweight="1.5pt">
                <v:textbox>
                  <w:txbxContent>
                    <w:p w14:paraId="4FAE02D2"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drawing>
          <wp:inline distT="0" distB="0" distL="0" distR="0" wp14:anchorId="31B7392E" wp14:editId="0E4CD8C2">
            <wp:extent cx="3420000" cy="2885649"/>
            <wp:effectExtent l="19050" t="19050" r="28575" b="10160"/>
            <wp:docPr id="6962" name="図 6962" descr="C:\Users\NorieKunii\AppData\Local\Microsoft\Windows\INetCacheContent.Word\cmo365-18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orieKunii\AppData\Local\Microsoft\Windows\INetCacheContent.Word\cmo365-188.b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61AF0FCC" w14:textId="77777777" w:rsidR="00F81E23" w:rsidRDefault="00F81E23">
      <w:pPr>
        <w:widowControl/>
        <w:jc w:val="left"/>
        <w:rPr>
          <w:noProof/>
        </w:rPr>
      </w:pPr>
      <w:r>
        <w:br w:type="page"/>
      </w:r>
    </w:p>
    <w:p w14:paraId="13FDF953" w14:textId="77777777" w:rsidR="002002F8" w:rsidRDefault="009B0ED8" w:rsidP="00C225A6">
      <w:pPr>
        <w:pStyle w:val="a"/>
        <w:numPr>
          <w:ilvl w:val="0"/>
          <w:numId w:val="10"/>
        </w:numPr>
      </w:pPr>
      <w:r>
        <w:rPr>
          <w:rFonts w:hint="eastAsia"/>
        </w:rPr>
        <w:t>[ソフトウェア更新プログラム] 画面で、[次へ] をクリックします。</w:t>
      </w:r>
    </w:p>
    <w:p w14:paraId="1152B46E" w14:textId="77777777" w:rsidR="00F81E23" w:rsidRDefault="00B749FE" w:rsidP="00F81E23">
      <w:pPr>
        <w:pStyle w:val="C"/>
      </w:pPr>
      <w:r>
        <w:rPr>
          <w:noProof/>
        </w:rPr>
        <mc:AlternateContent>
          <mc:Choice Requires="wps">
            <w:drawing>
              <wp:anchor distT="0" distB="0" distL="114300" distR="114300" simplePos="0" relativeHeight="251656704" behindDoc="0" locked="0" layoutInCell="1" allowOverlap="1" wp14:anchorId="211EE4A0" wp14:editId="2AD27CB1">
                <wp:simplePos x="0" y="0"/>
                <wp:positionH relativeFrom="margin">
                  <wp:posOffset>2872930</wp:posOffset>
                </wp:positionH>
                <wp:positionV relativeFrom="paragraph">
                  <wp:posOffset>2584204</wp:posOffset>
                </wp:positionV>
                <wp:extent cx="249555" cy="241300"/>
                <wp:effectExtent l="0" t="19050" r="36195" b="6350"/>
                <wp:wrapNone/>
                <wp:docPr id="5597" name="矢印: 左 55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5339F8"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EE4A0" id="矢印: 左 5597" o:spid="_x0000_s1132" type="#_x0000_t66" style="position:absolute;left:0;text-align:left;margin-left:226.2pt;margin-top:203.5pt;width:19.65pt;height:19pt;rotation:-2274283fd;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rd+pg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" adj="10443" fillcolor="red" strokecolor="window" strokeweight="1.5pt">
                <v:textbox>
                  <w:txbxContent>
                    <w:p w14:paraId="545339F8"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sidRPr="00F81E23">
        <w:rPr>
          <w:noProof/>
        </w:rPr>
        <w:drawing>
          <wp:inline distT="0" distB="0" distL="0" distR="0" wp14:anchorId="566F5FE3" wp14:editId="1216DF81">
            <wp:extent cx="3420000" cy="2885649"/>
            <wp:effectExtent l="19050" t="19050" r="28575" b="10160"/>
            <wp:docPr id="6963" name="図 6963" descr="C:\Users\NorieKunii\AppData\Local\Microsoft\Windows\INetCacheContent.Word\cmo365-18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orieKunii\AppData\Local\Microsoft\Windows\INetCacheContent.Word\cmo365-189.bm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17E3CF0A" w14:textId="77777777" w:rsidR="00B749FE" w:rsidRPr="00B749FE" w:rsidRDefault="00B749FE" w:rsidP="00B749FE"/>
    <w:p w14:paraId="198A7459" w14:textId="77777777" w:rsidR="002002F8" w:rsidRDefault="009B0ED8" w:rsidP="00C225A6">
      <w:pPr>
        <w:pStyle w:val="a"/>
        <w:numPr>
          <w:ilvl w:val="0"/>
          <w:numId w:val="10"/>
        </w:numPr>
      </w:pPr>
      <w:r>
        <w:rPr>
          <w:rFonts w:hint="eastAsia"/>
        </w:rPr>
        <w:t>[評価スケジュール] 画面で、[次へ] をクリックします。</w:t>
      </w:r>
    </w:p>
    <w:p w14:paraId="6F9E3945" w14:textId="77777777" w:rsidR="00F81E23" w:rsidRDefault="00B749FE" w:rsidP="00F81E23">
      <w:pPr>
        <w:pStyle w:val="C"/>
      </w:pPr>
      <w:r>
        <w:rPr>
          <w:noProof/>
        </w:rPr>
        <mc:AlternateContent>
          <mc:Choice Requires="wps">
            <w:drawing>
              <wp:anchor distT="0" distB="0" distL="114300" distR="114300" simplePos="0" relativeHeight="251657728" behindDoc="0" locked="0" layoutInCell="1" allowOverlap="1" wp14:anchorId="072615D8" wp14:editId="7FDC397F">
                <wp:simplePos x="0" y="0"/>
                <wp:positionH relativeFrom="margin">
                  <wp:posOffset>2845633</wp:posOffset>
                </wp:positionH>
                <wp:positionV relativeFrom="paragraph">
                  <wp:posOffset>2608485</wp:posOffset>
                </wp:positionV>
                <wp:extent cx="249555" cy="241300"/>
                <wp:effectExtent l="0" t="19050" r="36195" b="6350"/>
                <wp:wrapNone/>
                <wp:docPr id="5598" name="矢印: 左 55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49A78A"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615D8" id="矢印: 左 5598" o:spid="_x0000_s1133" type="#_x0000_t66" style="position:absolute;left:0;text-align:left;margin-left:224.05pt;margin-top:205.4pt;width:19.65pt;height:19pt;rotation:-2274283fd;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" adj="10443" fillcolor="red" strokecolor="window" strokeweight="1.5pt">
                <v:textbox>
                  <w:txbxContent>
                    <w:p w14:paraId="0649A78A"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6F43938C" wp14:editId="51E674E4">
            <wp:extent cx="3420000" cy="2885649"/>
            <wp:effectExtent l="19050" t="19050" r="28575" b="10160"/>
            <wp:docPr id="6968" name="図 6968" descr="C:\Users\NorieKunii\AppData\Local\Microsoft\Windows\INetCacheContent.Word\cmo365-19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orieKunii\AppData\Local\Microsoft\Windows\INetCacheContent.Word\cmo365-190.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52AD1F0A" w14:textId="77777777" w:rsidR="00F81E23" w:rsidRDefault="00F81E23">
      <w:pPr>
        <w:widowControl/>
        <w:jc w:val="left"/>
      </w:pPr>
      <w:r>
        <w:br w:type="page"/>
      </w:r>
    </w:p>
    <w:p w14:paraId="568CAE87" w14:textId="77777777" w:rsidR="009B0ED8" w:rsidRDefault="009B0ED8" w:rsidP="00C225A6">
      <w:pPr>
        <w:pStyle w:val="a"/>
        <w:numPr>
          <w:ilvl w:val="0"/>
          <w:numId w:val="10"/>
        </w:numPr>
      </w:pPr>
      <w:r>
        <w:rPr>
          <w:rFonts w:hint="eastAsia"/>
        </w:rPr>
        <w:t>[展開スケジュール] 画面で、[次へ] をクリックします。</w:t>
      </w:r>
    </w:p>
    <w:p w14:paraId="6E106075" w14:textId="77777777" w:rsidR="00F81E23" w:rsidRDefault="00B749FE" w:rsidP="00F81E23">
      <w:pPr>
        <w:pStyle w:val="a"/>
        <w:numPr>
          <w:ilvl w:val="0"/>
          <w:numId w:val="0"/>
        </w:numPr>
        <w:ind w:left="420"/>
      </w:pPr>
      <w:r>
        <mc:AlternateContent>
          <mc:Choice Requires="wps">
            <w:drawing>
              <wp:anchor distT="0" distB="0" distL="114300" distR="114300" simplePos="0" relativeHeight="251659776" behindDoc="0" locked="0" layoutInCell="1" allowOverlap="1" wp14:anchorId="773C7F56" wp14:editId="31FA146F">
                <wp:simplePos x="0" y="0"/>
                <wp:positionH relativeFrom="margin">
                  <wp:posOffset>2934685</wp:posOffset>
                </wp:positionH>
                <wp:positionV relativeFrom="paragraph">
                  <wp:posOffset>2584203</wp:posOffset>
                </wp:positionV>
                <wp:extent cx="249555" cy="241300"/>
                <wp:effectExtent l="0" t="19050" r="36195" b="6350"/>
                <wp:wrapNone/>
                <wp:docPr id="5599" name="矢印: 左 55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253C27"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C7F56" id="矢印: 左 5599" o:spid="_x0000_s1134" type="#_x0000_t66" style="position:absolute;left:0;text-align:left;margin-left:231.1pt;margin-top:203.5pt;width:19.65pt;height:19pt;rotation:-2274283fd;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" adj="10443" fillcolor="red" strokecolor="window" strokeweight="1.5pt">
                <v:textbox>
                  <w:txbxContent>
                    <w:p w14:paraId="3D253C27"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drawing>
          <wp:inline distT="0" distB="0" distL="0" distR="0" wp14:anchorId="530595B0" wp14:editId="7A41C8C3">
            <wp:extent cx="3420000" cy="2885649"/>
            <wp:effectExtent l="19050" t="19050" r="28575" b="10160"/>
            <wp:docPr id="6974" name="図 6974" descr="C:\Users\NorieKunii\AppData\Local\Microsoft\Windows\INetCacheContent.Word\cmo365-1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orieKunii\AppData\Local\Microsoft\Windows\INetCacheContent.Word\cmo365-191.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58817D42" w14:textId="77777777" w:rsidR="00B749FE" w:rsidRDefault="00B749FE" w:rsidP="00F81E23">
      <w:pPr>
        <w:pStyle w:val="a"/>
        <w:numPr>
          <w:ilvl w:val="0"/>
          <w:numId w:val="0"/>
        </w:numPr>
        <w:ind w:left="420"/>
      </w:pPr>
    </w:p>
    <w:p w14:paraId="7AAF25B0" w14:textId="77777777" w:rsidR="009B0ED8" w:rsidRDefault="009B0ED8" w:rsidP="00C225A6">
      <w:pPr>
        <w:pStyle w:val="a"/>
        <w:numPr>
          <w:ilvl w:val="0"/>
          <w:numId w:val="10"/>
        </w:numPr>
      </w:pPr>
      <w:r>
        <w:rPr>
          <w:rFonts w:hint="eastAsia"/>
        </w:rPr>
        <w:t>[ユーザー側の表示と操作] 画面で、[次へ] をクリックします。</w:t>
      </w:r>
    </w:p>
    <w:p w14:paraId="2C45D38A" w14:textId="77777777" w:rsidR="00F81E23" w:rsidRDefault="00B749FE" w:rsidP="00F81E23">
      <w:pPr>
        <w:pStyle w:val="C"/>
      </w:pPr>
      <w:r>
        <w:rPr>
          <w:noProof/>
        </w:rPr>
        <mc:AlternateContent>
          <mc:Choice Requires="wps">
            <w:drawing>
              <wp:anchor distT="0" distB="0" distL="114300" distR="114300" simplePos="0" relativeHeight="251661824" behindDoc="0" locked="0" layoutInCell="1" allowOverlap="1" wp14:anchorId="578896E7" wp14:editId="7A5F8241">
                <wp:simplePos x="0" y="0"/>
                <wp:positionH relativeFrom="margin">
                  <wp:posOffset>2852458</wp:posOffset>
                </wp:positionH>
                <wp:positionV relativeFrom="paragraph">
                  <wp:posOffset>2581190</wp:posOffset>
                </wp:positionV>
                <wp:extent cx="249555" cy="241300"/>
                <wp:effectExtent l="0" t="19050" r="36195" b="6350"/>
                <wp:wrapNone/>
                <wp:docPr id="96" name="矢印: 左 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6AE1AF"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896E7" id="矢印: 左 96" o:spid="_x0000_s1135" type="#_x0000_t66" style="position:absolute;left:0;text-align:left;margin-left:224.6pt;margin-top:203.25pt;width:19.65pt;height:19pt;rotation:-2274283fd;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" adj="10443" fillcolor="red" strokecolor="window" strokeweight="1.5pt">
                <v:textbox>
                  <w:txbxContent>
                    <w:p w14:paraId="276AE1AF"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7C63F6FA" wp14:editId="04A247C2">
            <wp:extent cx="3420000" cy="2885649"/>
            <wp:effectExtent l="19050" t="19050" r="28575" b="10160"/>
            <wp:docPr id="6975" name="図 6975" descr="C:\Users\NorieKunii\AppData\Local\Microsoft\Windows\INetCacheContent.Word\cmo365-19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orieKunii\AppData\Local\Microsoft\Windows\INetCacheContent.Word\cmo365-192.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4A60C519" w14:textId="77777777" w:rsidR="00B749FE" w:rsidRDefault="00B749FE">
      <w:pPr>
        <w:widowControl/>
        <w:jc w:val="left"/>
      </w:pPr>
      <w:r>
        <w:br w:type="page"/>
      </w:r>
    </w:p>
    <w:p w14:paraId="7D7637B4" w14:textId="77777777" w:rsidR="009B0ED8" w:rsidRDefault="009B0ED8" w:rsidP="00C225A6">
      <w:pPr>
        <w:pStyle w:val="a"/>
        <w:numPr>
          <w:ilvl w:val="0"/>
          <w:numId w:val="10"/>
        </w:numPr>
      </w:pPr>
      <w:r>
        <w:rPr>
          <w:rFonts w:hint="eastAsia"/>
        </w:rPr>
        <w:t>[アラート] 画面で、[次へ] をクリックします。</w:t>
      </w:r>
    </w:p>
    <w:p w14:paraId="3B43FC9C" w14:textId="77777777" w:rsidR="00F81E23" w:rsidRDefault="00B749FE" w:rsidP="00F81E23">
      <w:pPr>
        <w:pStyle w:val="C"/>
      </w:pPr>
      <w:r>
        <w:rPr>
          <w:noProof/>
        </w:rPr>
        <mc:AlternateContent>
          <mc:Choice Requires="wps">
            <w:drawing>
              <wp:anchor distT="0" distB="0" distL="114300" distR="114300" simplePos="0" relativeHeight="251662848" behindDoc="0" locked="0" layoutInCell="1" allowOverlap="1" wp14:anchorId="2BA14DA5" wp14:editId="121EB036">
                <wp:simplePos x="0" y="0"/>
                <wp:positionH relativeFrom="margin">
                  <wp:posOffset>2866106</wp:posOffset>
                </wp:positionH>
                <wp:positionV relativeFrom="paragraph">
                  <wp:posOffset>2611499</wp:posOffset>
                </wp:positionV>
                <wp:extent cx="249555" cy="241300"/>
                <wp:effectExtent l="0" t="19050" r="36195" b="6350"/>
                <wp:wrapNone/>
                <wp:docPr id="97" name="矢印: 左 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521C0D"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14DA5" id="矢印: 左 97" o:spid="_x0000_s1136" type="#_x0000_t66" style="position:absolute;left:0;text-align:left;margin-left:225.7pt;margin-top:205.65pt;width:19.65pt;height:19pt;rotation:-2274283fd;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XqpwIAACw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" adj="10443" fillcolor="red" strokecolor="window" strokeweight="1.5pt">
                <v:textbox>
                  <w:txbxContent>
                    <w:p w14:paraId="0C521C0D"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38756906" wp14:editId="683847EB">
            <wp:extent cx="3420000" cy="2885649"/>
            <wp:effectExtent l="19050" t="19050" r="28575" b="10160"/>
            <wp:docPr id="5568" name="図 5568" descr="C:\Users\NorieKunii\AppData\Local\Microsoft\Windows\INetCacheContent.Word\cmo365-19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orieKunii\AppData\Local\Microsoft\Windows\INetCacheContent.Word\cmo365-193.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450ACBAE" w14:textId="77777777" w:rsidR="00B749FE" w:rsidRPr="00B749FE" w:rsidRDefault="00B749FE" w:rsidP="00B749FE"/>
    <w:p w14:paraId="4A34AB73" w14:textId="77777777" w:rsidR="009B0ED8" w:rsidRDefault="009B0ED8" w:rsidP="00C225A6">
      <w:pPr>
        <w:pStyle w:val="a"/>
        <w:numPr>
          <w:ilvl w:val="0"/>
          <w:numId w:val="10"/>
        </w:numPr>
      </w:pPr>
      <w:r>
        <w:rPr>
          <w:rFonts w:hint="eastAsia"/>
        </w:rPr>
        <w:t>[ダウンロードの設定] 画面で、[次へ] をクリックします。</w:t>
      </w:r>
    </w:p>
    <w:p w14:paraId="61A2416D" w14:textId="77777777" w:rsidR="00F81E23" w:rsidRDefault="00B749FE" w:rsidP="00F81E23">
      <w:pPr>
        <w:pStyle w:val="C"/>
      </w:pPr>
      <w:r>
        <w:rPr>
          <w:noProof/>
        </w:rPr>
        <mc:AlternateContent>
          <mc:Choice Requires="wps">
            <w:drawing>
              <wp:anchor distT="0" distB="0" distL="114300" distR="114300" simplePos="0" relativeHeight="251664896" behindDoc="0" locked="0" layoutInCell="1" allowOverlap="1" wp14:anchorId="042CD306" wp14:editId="295ABB61">
                <wp:simplePos x="0" y="0"/>
                <wp:positionH relativeFrom="margin">
                  <wp:posOffset>2838810</wp:posOffset>
                </wp:positionH>
                <wp:positionV relativeFrom="paragraph">
                  <wp:posOffset>2581190</wp:posOffset>
                </wp:positionV>
                <wp:extent cx="249555" cy="241300"/>
                <wp:effectExtent l="0" t="19050" r="36195" b="6350"/>
                <wp:wrapNone/>
                <wp:docPr id="98" name="矢印: 左 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A7455B"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CD306" id="矢印: 左 98" o:spid="_x0000_s1137" type="#_x0000_t66" style="position:absolute;left:0;text-align:left;margin-left:223.55pt;margin-top:203.25pt;width:19.65pt;height:19pt;rotation:-2274283fd;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EFhpwIAACw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" adj="10443" fillcolor="red" strokecolor="window" strokeweight="1.5pt">
                <v:textbox>
                  <w:txbxContent>
                    <w:p w14:paraId="71A7455B"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0D1AEE77" wp14:editId="32C018EB">
            <wp:extent cx="3420000" cy="2885649"/>
            <wp:effectExtent l="19050" t="19050" r="28575" b="10160"/>
            <wp:docPr id="5569" name="図 5569" descr="C:\Users\NorieKunii\AppData\Local\Microsoft\Windows\INetCacheContent.Word\cmo365-19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orieKunii\AppData\Local\Microsoft\Windows\INetCacheContent.Word\cmo365-194.b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391CB1CA" w14:textId="77777777" w:rsidR="00B749FE" w:rsidRDefault="00B749FE">
      <w:pPr>
        <w:widowControl/>
        <w:jc w:val="left"/>
      </w:pPr>
      <w:r>
        <w:br w:type="page"/>
      </w:r>
    </w:p>
    <w:p w14:paraId="1CDD646F" w14:textId="497C0E45" w:rsidR="009B0ED8" w:rsidRDefault="009B0ED8" w:rsidP="00C225A6">
      <w:pPr>
        <w:pStyle w:val="a"/>
        <w:numPr>
          <w:ilvl w:val="0"/>
          <w:numId w:val="10"/>
        </w:numPr>
      </w:pPr>
      <w:r>
        <w:rPr>
          <w:rFonts w:hint="eastAsia"/>
        </w:rPr>
        <w:t>[展開パッケージ] 画面で、</w:t>
      </w:r>
      <w:r w:rsidR="00F81E23">
        <w:rPr>
          <w:rFonts w:hint="eastAsia"/>
        </w:rPr>
        <w:t>[新しい展開パッケージを作成する] をクリックし、</w:t>
      </w:r>
      <w:r>
        <w:rPr>
          <w:rFonts w:hint="eastAsia"/>
        </w:rPr>
        <w:t>[</w:t>
      </w:r>
      <w:r w:rsidR="00F81E23">
        <w:rPr>
          <w:rFonts w:hint="eastAsia"/>
        </w:rPr>
        <w:t>名前</w:t>
      </w:r>
      <w:r>
        <w:rPr>
          <w:rFonts w:hint="eastAsia"/>
        </w:rPr>
        <w:t xml:space="preserve">] </w:t>
      </w:r>
      <w:r w:rsidR="00F81E23">
        <w:rPr>
          <w:rFonts w:hint="eastAsia"/>
        </w:rPr>
        <w:t>欄に 「</w:t>
      </w:r>
      <w:r w:rsidR="00F81E23" w:rsidRPr="00214139">
        <w:rPr>
          <w:rFonts w:hint="eastAsia"/>
          <w:b/>
        </w:rPr>
        <w:t>Office 365 ProPlus Update Pack</w:t>
      </w:r>
      <w:r w:rsidR="00F81E23" w:rsidRPr="00214139">
        <w:rPr>
          <w:b/>
        </w:rPr>
        <w:t>age</w:t>
      </w:r>
      <w:r w:rsidR="00F81E23">
        <w:rPr>
          <w:rFonts w:hint="eastAsia"/>
        </w:rPr>
        <w:t>」 と入力し、[パッケージのソース] 欄に 「</w:t>
      </w:r>
      <w:r w:rsidR="00F81E23" w:rsidRPr="00214139">
        <w:rPr>
          <w:rFonts w:hint="eastAsia"/>
          <w:b/>
        </w:rPr>
        <w:t>\\cm\</w:t>
      </w:r>
      <w:r w:rsidR="007754D2" w:rsidRPr="00214139">
        <w:rPr>
          <w:b/>
        </w:rPr>
        <w:t>ProPlus</w:t>
      </w:r>
      <w:r w:rsidR="00F81E23">
        <w:rPr>
          <w:rFonts w:hint="eastAsia"/>
        </w:rPr>
        <w:t>」 と入力して、[</w:t>
      </w:r>
      <w:r w:rsidR="00F26D6B">
        <w:rPr>
          <w:rFonts w:hint="eastAsia"/>
        </w:rPr>
        <w:t>参照</w:t>
      </w:r>
      <w:r w:rsidR="00F81E23">
        <w:rPr>
          <w:rFonts w:hint="eastAsia"/>
        </w:rPr>
        <w:t xml:space="preserve">] </w:t>
      </w:r>
      <w:r>
        <w:rPr>
          <w:rFonts w:hint="eastAsia"/>
        </w:rPr>
        <w:t>をクリックします。</w:t>
      </w:r>
    </w:p>
    <w:p w14:paraId="7462A5D3" w14:textId="77777777" w:rsidR="00F81E23" w:rsidRDefault="00491752" w:rsidP="00F81E23">
      <w:pPr>
        <w:pStyle w:val="C"/>
      </w:pPr>
      <w:r>
        <w:rPr>
          <w:noProof/>
        </w:rPr>
        <mc:AlternateContent>
          <mc:Choice Requires="wps">
            <w:drawing>
              <wp:anchor distT="0" distB="0" distL="114300" distR="114300" simplePos="0" relativeHeight="251672064" behindDoc="0" locked="0" layoutInCell="1" allowOverlap="1" wp14:anchorId="073B29F6" wp14:editId="5D31DBC8">
                <wp:simplePos x="0" y="0"/>
                <wp:positionH relativeFrom="margin">
                  <wp:posOffset>3490088</wp:posOffset>
                </wp:positionH>
                <wp:positionV relativeFrom="paragraph">
                  <wp:posOffset>1748724</wp:posOffset>
                </wp:positionV>
                <wp:extent cx="249555" cy="241300"/>
                <wp:effectExtent l="0" t="19050" r="36195" b="6350"/>
                <wp:wrapNone/>
                <wp:docPr id="102" name="矢印: 左 1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EFF9BB"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B29F6" id="矢印: 左 102" o:spid="_x0000_s1138" type="#_x0000_t66" style="position:absolute;left:0;text-align:left;margin-left:274.8pt;margin-top:137.7pt;width:19.65pt;height:19pt;rotation:-2274283fd;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" adj="10443" fillcolor="red" strokecolor="window" strokeweight="1.5pt">
                <v:textbox>
                  <w:txbxContent>
                    <w:p w14:paraId="11EFF9BB"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70016" behindDoc="0" locked="0" layoutInCell="1" allowOverlap="1" wp14:anchorId="7667482F" wp14:editId="358666B0">
                <wp:simplePos x="0" y="0"/>
                <wp:positionH relativeFrom="margin">
                  <wp:posOffset>1358627</wp:posOffset>
                </wp:positionH>
                <wp:positionV relativeFrom="paragraph">
                  <wp:posOffset>1804227</wp:posOffset>
                </wp:positionV>
                <wp:extent cx="249555" cy="241300"/>
                <wp:effectExtent l="0" t="19050" r="36195" b="6350"/>
                <wp:wrapNone/>
                <wp:docPr id="101" name="矢印: 左 1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423C72"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7482F" id="矢印: 左 101" o:spid="_x0000_s1139" type="#_x0000_t66" style="position:absolute;left:0;text-align:left;margin-left:107pt;margin-top:142.05pt;width:19.65pt;height:19pt;rotation:-2274283fd;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" adj="10443" fillcolor="red" strokecolor="window" strokeweight="1.5pt">
                <v:textbox>
                  <w:txbxContent>
                    <w:p w14:paraId="52423C72"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749FE">
        <w:rPr>
          <w:noProof/>
        </w:rPr>
        <mc:AlternateContent>
          <mc:Choice Requires="wps">
            <w:drawing>
              <wp:anchor distT="0" distB="0" distL="114300" distR="114300" simplePos="0" relativeHeight="251667968" behindDoc="0" locked="0" layoutInCell="1" allowOverlap="1" wp14:anchorId="2832A11A" wp14:editId="23541AFF">
                <wp:simplePos x="0" y="0"/>
                <wp:positionH relativeFrom="margin">
                  <wp:posOffset>1824516</wp:posOffset>
                </wp:positionH>
                <wp:positionV relativeFrom="paragraph">
                  <wp:posOffset>1269981</wp:posOffset>
                </wp:positionV>
                <wp:extent cx="249555" cy="241300"/>
                <wp:effectExtent l="0" t="19050" r="36195" b="6350"/>
                <wp:wrapNone/>
                <wp:docPr id="100" name="矢印: 左 1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3A4D80"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2A11A" id="矢印: 左 100" o:spid="_x0000_s1140" type="#_x0000_t66" style="position:absolute;left:0;text-align:left;margin-left:143.65pt;margin-top:100pt;width:19.65pt;height:19pt;rotation:-2274283fd;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" adj="10443" fillcolor="red" strokecolor="window" strokeweight="1.5pt">
                <v:textbox>
                  <w:txbxContent>
                    <w:p w14:paraId="403A4D80"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749FE">
        <w:rPr>
          <w:noProof/>
        </w:rPr>
        <mc:AlternateContent>
          <mc:Choice Requires="wps">
            <w:drawing>
              <wp:anchor distT="0" distB="0" distL="114300" distR="114300" simplePos="0" relativeHeight="251666944" behindDoc="0" locked="0" layoutInCell="1" allowOverlap="1" wp14:anchorId="7AD2F7C8" wp14:editId="02059A1C">
                <wp:simplePos x="0" y="0"/>
                <wp:positionH relativeFrom="margin">
                  <wp:posOffset>1678315</wp:posOffset>
                </wp:positionH>
                <wp:positionV relativeFrom="paragraph">
                  <wp:posOffset>1061863</wp:posOffset>
                </wp:positionV>
                <wp:extent cx="249555" cy="241300"/>
                <wp:effectExtent l="0" t="19050" r="36195" b="6350"/>
                <wp:wrapNone/>
                <wp:docPr id="99" name="矢印: 左 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311406"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2F7C8" id="矢印: 左 99" o:spid="_x0000_s1141" type="#_x0000_t66" style="position:absolute;left:0;text-align:left;margin-left:132.15pt;margin-top:83.6pt;width:19.65pt;height:19pt;rotation:-2274283fd;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lE7qAIAACw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" adj="10443" fillcolor="red" strokecolor="window" strokeweight="1.5pt">
                <v:textbox>
                  <w:txbxContent>
                    <w:p w14:paraId="45311406"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195119E7" wp14:editId="42C20077">
            <wp:extent cx="3420000" cy="2890576"/>
            <wp:effectExtent l="19050" t="19050" r="28575" b="24130"/>
            <wp:docPr id="5570" name="図 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orieKunii\AppData\Local\Microsoft\Windows\INetCacheContent.Word\cmo365-195.bmp"/>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3420000" cy="2890576"/>
                    </a:xfrm>
                    <a:prstGeom prst="rect">
                      <a:avLst/>
                    </a:prstGeom>
                    <a:noFill/>
                    <a:ln>
                      <a:solidFill>
                        <a:schemeClr val="tx1"/>
                      </a:solidFill>
                    </a:ln>
                  </pic:spPr>
                </pic:pic>
              </a:graphicData>
            </a:graphic>
          </wp:inline>
        </w:drawing>
      </w:r>
    </w:p>
    <w:p w14:paraId="06DA1508" w14:textId="77777777" w:rsidR="009A0937" w:rsidRPr="00AD0D43" w:rsidRDefault="009A0937" w:rsidP="00C53C4E"/>
    <w:p w14:paraId="77658821" w14:textId="77777777" w:rsidR="009A0937" w:rsidRDefault="009A0937" w:rsidP="00C53C4E">
      <w:pPr>
        <w:pStyle w:val="a"/>
        <w:numPr>
          <w:ilvl w:val="0"/>
          <w:numId w:val="10"/>
        </w:numPr>
      </w:pPr>
      <w:r>
        <w:rPr>
          <w:rFonts w:hint="eastAsia"/>
        </w:rPr>
        <w:t>[フォルダーの選択] 画面で、[新しいフォルダー] をクリックし 「</w:t>
      </w:r>
      <w:r w:rsidRPr="00C53C4E">
        <w:rPr>
          <w:b/>
        </w:rPr>
        <w:t>ProPlusUpdate</w:t>
      </w:r>
      <w:r>
        <w:rPr>
          <w:rFonts w:hint="eastAsia"/>
        </w:rPr>
        <w:t>」 という名前のフォルダーを新規作成し、[</w:t>
      </w:r>
      <w:r w:rsidRPr="00C53C4E">
        <w:rPr>
          <w:b/>
        </w:rPr>
        <w:t>ProPlusUpdate</w:t>
      </w:r>
      <w:r>
        <w:rPr>
          <w:rFonts w:hint="eastAsia"/>
        </w:rPr>
        <w:t>] フォルダをクリックして、[フォルダーの選択] をクリックします。</w:t>
      </w:r>
    </w:p>
    <w:p w14:paraId="0D244AFC" w14:textId="77777777" w:rsidR="009A0937" w:rsidRDefault="00491752" w:rsidP="00C53C4E">
      <w:pPr>
        <w:pStyle w:val="C"/>
      </w:pPr>
      <w:r w:rsidRPr="000248A3">
        <w:rPr>
          <w:noProof/>
        </w:rPr>
        <mc:AlternateContent>
          <mc:Choice Requires="wps">
            <w:drawing>
              <wp:anchor distT="0" distB="0" distL="114300" distR="114300" simplePos="0" relativeHeight="251569664" behindDoc="0" locked="0" layoutInCell="1" allowOverlap="1" wp14:anchorId="67FE6DF3" wp14:editId="3BA7D904">
                <wp:simplePos x="0" y="0"/>
                <wp:positionH relativeFrom="margin">
                  <wp:posOffset>1621342</wp:posOffset>
                </wp:positionH>
                <wp:positionV relativeFrom="paragraph">
                  <wp:posOffset>651254</wp:posOffset>
                </wp:positionV>
                <wp:extent cx="249555" cy="241300"/>
                <wp:effectExtent l="0" t="19050" r="36195" b="6350"/>
                <wp:wrapNone/>
                <wp:docPr id="5145" name="矢印: 左 51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38AD66" w14:textId="77777777" w:rsidR="004A7761" w:rsidRDefault="004A7761" w:rsidP="0049175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E6DF3" id="矢印: 左 5145" o:spid="_x0000_s1142" type="#_x0000_t66" style="position:absolute;left:0;text-align:left;margin-left:127.65pt;margin-top:51.3pt;width:19.65pt;height:19pt;rotation:-2274283fd;z-index:25156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" adj="10443" fillcolor="red" strokecolor="window" strokeweight="1.5pt">
                <v:textbox>
                  <w:txbxContent>
                    <w:p w14:paraId="0338AD66" w14:textId="77777777" w:rsidR="004A7761" w:rsidRDefault="004A7761" w:rsidP="0049175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C53C4E">
        <w:rPr>
          <w:noProof/>
        </w:rPr>
        <mc:AlternateContent>
          <mc:Choice Requires="wps">
            <w:drawing>
              <wp:anchor distT="0" distB="0" distL="114300" distR="114300" simplePos="0" relativeHeight="251570688" behindDoc="0" locked="0" layoutInCell="1" allowOverlap="1" wp14:anchorId="08BF4BFA" wp14:editId="5A135791">
                <wp:simplePos x="0" y="0"/>
                <wp:positionH relativeFrom="margin">
                  <wp:posOffset>2666360</wp:posOffset>
                </wp:positionH>
                <wp:positionV relativeFrom="paragraph">
                  <wp:posOffset>2042118</wp:posOffset>
                </wp:positionV>
                <wp:extent cx="249555" cy="241300"/>
                <wp:effectExtent l="0" t="19050" r="36195" b="6350"/>
                <wp:wrapNone/>
                <wp:docPr id="5146" name="矢印: 左 51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A85EAE" w14:textId="77777777" w:rsidR="004A7761" w:rsidRDefault="004A7761" w:rsidP="0049175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4BFA" id="矢印: 左 5146" o:spid="_x0000_s1143" type="#_x0000_t66" style="position:absolute;left:0;text-align:left;margin-left:209.95pt;margin-top:160.8pt;width:19.65pt;height:19pt;rotation:-2274283fd;z-index:25157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uYjpgIAADA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" adj="10443" fillcolor="red" strokecolor="window" strokeweight="1.5pt">
                <v:textbox>
                  <w:txbxContent>
                    <w:p w14:paraId="4BA85EAE" w14:textId="77777777" w:rsidR="004A7761" w:rsidRDefault="004A7761" w:rsidP="0049175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C53C4E">
        <w:rPr>
          <w:noProof/>
        </w:rPr>
        <mc:AlternateContent>
          <mc:Choice Requires="wps">
            <w:drawing>
              <wp:anchor distT="0" distB="0" distL="114300" distR="114300" simplePos="0" relativeHeight="251568640" behindDoc="0" locked="0" layoutInCell="1" allowOverlap="1" wp14:anchorId="337885D8" wp14:editId="5703AC7B">
                <wp:simplePos x="0" y="0"/>
                <wp:positionH relativeFrom="margin">
                  <wp:posOffset>1029596</wp:posOffset>
                </wp:positionH>
                <wp:positionV relativeFrom="paragraph">
                  <wp:posOffset>290291</wp:posOffset>
                </wp:positionV>
                <wp:extent cx="249555" cy="241300"/>
                <wp:effectExtent l="0" t="19050" r="36195" b="6350"/>
                <wp:wrapNone/>
                <wp:docPr id="5144" name="矢印: 左 51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7F8058" w14:textId="77777777" w:rsidR="004A7761" w:rsidRDefault="004A7761" w:rsidP="0049175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885D8" id="矢印: 左 5144" o:spid="_x0000_s1144" type="#_x0000_t66" style="position:absolute;left:0;text-align:left;margin-left:81.05pt;margin-top:22.85pt;width:19.65pt;height:19pt;rotation:-2274283fd;z-index:25156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" adj="10443" fillcolor="red" strokecolor="window" strokeweight="1.5pt">
                <v:textbox>
                  <w:txbxContent>
                    <w:p w14:paraId="217F8058" w14:textId="77777777" w:rsidR="004A7761" w:rsidRDefault="004A7761" w:rsidP="0049175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A0937" w:rsidRPr="00C53C4E">
        <w:rPr>
          <w:noProof/>
        </w:rPr>
        <w:drawing>
          <wp:inline distT="0" distB="0" distL="0" distR="0" wp14:anchorId="627EDFC2" wp14:editId="3565878F">
            <wp:extent cx="3060000" cy="2360810"/>
            <wp:effectExtent l="19050" t="19050" r="26670" b="20955"/>
            <wp:docPr id="5142" name="図 5142" descr="C:\Users\NorieKunii\AppData\Local\Microsoft\Windows\INetCache\Content.Word\CM2-0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orieKunii\AppData\Local\Microsoft\Windows\INetCache\Content.Word\CM2-027.b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0000" cy="2360810"/>
                    </a:xfrm>
                    <a:prstGeom prst="rect">
                      <a:avLst/>
                    </a:prstGeom>
                    <a:noFill/>
                    <a:ln>
                      <a:solidFill>
                        <a:schemeClr val="tx1"/>
                      </a:solidFill>
                    </a:ln>
                  </pic:spPr>
                </pic:pic>
              </a:graphicData>
            </a:graphic>
          </wp:inline>
        </w:drawing>
      </w:r>
    </w:p>
    <w:p w14:paraId="336B7DF8" w14:textId="77777777" w:rsidR="00F26D6B" w:rsidRDefault="00F26D6B">
      <w:pPr>
        <w:widowControl/>
        <w:jc w:val="left"/>
      </w:pPr>
      <w:r>
        <w:br w:type="page"/>
      </w:r>
    </w:p>
    <w:p w14:paraId="3DCC704E" w14:textId="77777777" w:rsidR="009A0937" w:rsidRDefault="00F26D6B" w:rsidP="00C53C4E">
      <w:pPr>
        <w:pStyle w:val="a"/>
        <w:numPr>
          <w:ilvl w:val="0"/>
          <w:numId w:val="10"/>
        </w:numPr>
      </w:pPr>
      <w:r>
        <w:rPr>
          <w:rFonts w:hint="eastAsia"/>
        </w:rPr>
        <w:t>[展開パッケージ] 画面で、[次へ] をクリックします。</w:t>
      </w:r>
    </w:p>
    <w:p w14:paraId="66FD38AD" w14:textId="77777777" w:rsidR="00F26D6B" w:rsidRDefault="00491752" w:rsidP="00C53C4E">
      <w:pPr>
        <w:pStyle w:val="C"/>
      </w:pPr>
      <w:r w:rsidRPr="000248A3">
        <w:rPr>
          <w:noProof/>
        </w:rPr>
        <mc:AlternateContent>
          <mc:Choice Requires="wps">
            <w:drawing>
              <wp:anchor distT="0" distB="0" distL="114300" distR="114300" simplePos="0" relativeHeight="251571712" behindDoc="0" locked="0" layoutInCell="1" allowOverlap="1" wp14:anchorId="35D0C1EF" wp14:editId="136D25CB">
                <wp:simplePos x="0" y="0"/>
                <wp:positionH relativeFrom="margin">
                  <wp:posOffset>2852159</wp:posOffset>
                </wp:positionH>
                <wp:positionV relativeFrom="paragraph">
                  <wp:posOffset>2575165</wp:posOffset>
                </wp:positionV>
                <wp:extent cx="249555" cy="241300"/>
                <wp:effectExtent l="0" t="19050" r="36195" b="6350"/>
                <wp:wrapNone/>
                <wp:docPr id="5147" name="矢印: 左 51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B3426C" w14:textId="77777777" w:rsidR="004A7761" w:rsidRDefault="004A7761" w:rsidP="0049175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0C1EF" id="矢印: 左 5147" o:spid="_x0000_s1145" type="#_x0000_t66" style="position:absolute;left:0;text-align:left;margin-left:224.6pt;margin-top:202.75pt;width:19.65pt;height:19pt;rotation:-2274283fd;z-index:25157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" adj="10443" fillcolor="red" strokecolor="window" strokeweight="1.5pt">
                <v:textbox>
                  <w:txbxContent>
                    <w:p w14:paraId="7BB3426C" w14:textId="77777777" w:rsidR="004A7761" w:rsidRDefault="004A7761" w:rsidP="0049175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26D6B" w:rsidRPr="000248A3">
        <w:rPr>
          <w:noProof/>
        </w:rPr>
        <w:drawing>
          <wp:inline distT="0" distB="0" distL="0" distR="0" wp14:anchorId="30FFBCCE" wp14:editId="192CEC9A">
            <wp:extent cx="3420000" cy="2889803"/>
            <wp:effectExtent l="19050" t="19050" r="9525" b="25400"/>
            <wp:docPr id="5143" name="図 5143" descr="C:\Users\NorieKunii\AppData\Local\Microsoft\Windows\INetCache\Content.Word\CM2-0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rieKunii\AppData\Local\Microsoft\Windows\INetCache\Content.Word\CM2-028.b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420000" cy="2889803"/>
                    </a:xfrm>
                    <a:prstGeom prst="rect">
                      <a:avLst/>
                    </a:prstGeom>
                    <a:noFill/>
                    <a:ln>
                      <a:solidFill>
                        <a:schemeClr val="tx1"/>
                      </a:solidFill>
                    </a:ln>
                  </pic:spPr>
                </pic:pic>
              </a:graphicData>
            </a:graphic>
          </wp:inline>
        </w:drawing>
      </w:r>
    </w:p>
    <w:p w14:paraId="2708150F" w14:textId="77777777" w:rsidR="00491752" w:rsidRDefault="00491752" w:rsidP="00C53C4E"/>
    <w:p w14:paraId="7197236B" w14:textId="77777777" w:rsidR="009B0ED8" w:rsidRDefault="009B0ED8" w:rsidP="00C225A6">
      <w:pPr>
        <w:pStyle w:val="a"/>
        <w:numPr>
          <w:ilvl w:val="0"/>
          <w:numId w:val="10"/>
        </w:numPr>
      </w:pPr>
      <w:r>
        <w:rPr>
          <w:rFonts w:hint="eastAsia"/>
        </w:rPr>
        <w:t xml:space="preserve">[配布ポイント] 画面で、[追加] </w:t>
      </w:r>
      <w:r>
        <w:t>–</w:t>
      </w:r>
      <w:r>
        <w:rPr>
          <w:rFonts w:hint="eastAsia"/>
        </w:rPr>
        <w:t xml:space="preserve"> [配布ポイント] をクリックします。</w:t>
      </w:r>
    </w:p>
    <w:p w14:paraId="4E36BDAD" w14:textId="77777777" w:rsidR="00F81E23" w:rsidRDefault="00B749FE" w:rsidP="00F81E23">
      <w:pPr>
        <w:pStyle w:val="C"/>
      </w:pPr>
      <w:r>
        <w:rPr>
          <w:noProof/>
        </w:rPr>
        <mc:AlternateContent>
          <mc:Choice Requires="wps">
            <w:drawing>
              <wp:anchor distT="0" distB="0" distL="114300" distR="114300" simplePos="0" relativeHeight="251675136" behindDoc="0" locked="0" layoutInCell="1" allowOverlap="1" wp14:anchorId="290A7072" wp14:editId="10888302">
                <wp:simplePos x="0" y="0"/>
                <wp:positionH relativeFrom="margin">
                  <wp:posOffset>3728597</wp:posOffset>
                </wp:positionH>
                <wp:positionV relativeFrom="paragraph">
                  <wp:posOffset>932265</wp:posOffset>
                </wp:positionV>
                <wp:extent cx="249555" cy="241300"/>
                <wp:effectExtent l="0" t="19050" r="36195" b="6350"/>
                <wp:wrapNone/>
                <wp:docPr id="105" name="矢印: 左 1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B3375F"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A7072" id="矢印: 左 105" o:spid="_x0000_s1146" type="#_x0000_t66" style="position:absolute;left:0;text-align:left;margin-left:293.6pt;margin-top:73.4pt;width:19.65pt;height:19pt;rotation:-2274283fd;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" adj="10443" fillcolor="red" strokecolor="window" strokeweight="1.5pt">
                <v:textbox>
                  <w:txbxContent>
                    <w:p w14:paraId="5BB3375F"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73088" behindDoc="0" locked="0" layoutInCell="1" allowOverlap="1" wp14:anchorId="760A7A85" wp14:editId="00C7FF60">
                <wp:simplePos x="0" y="0"/>
                <wp:positionH relativeFrom="margin">
                  <wp:posOffset>3575788</wp:posOffset>
                </wp:positionH>
                <wp:positionV relativeFrom="paragraph">
                  <wp:posOffset>779553</wp:posOffset>
                </wp:positionV>
                <wp:extent cx="249555" cy="241300"/>
                <wp:effectExtent l="0" t="19050" r="36195" b="6350"/>
                <wp:wrapNone/>
                <wp:docPr id="103" name="矢印: 左 1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E87811"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A7A85" id="矢印: 左 103" o:spid="_x0000_s1147" type="#_x0000_t66" style="position:absolute;left:0;text-align:left;margin-left:281.55pt;margin-top:61.4pt;width:19.65pt;height:19pt;rotation:-2274283fd;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" adj="10443" fillcolor="red" strokecolor="window" strokeweight="1.5pt">
                <v:textbox>
                  <w:txbxContent>
                    <w:p w14:paraId="1EE87811"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29194DF0" wp14:editId="466B6318">
            <wp:extent cx="3780000" cy="2956093"/>
            <wp:effectExtent l="19050" t="19050" r="11430" b="15875"/>
            <wp:docPr id="5571" name="図 5571" descr="C:\Users\NorieKunii\AppData\Local\Microsoft\Windows\INetCacheContent.Word\cmo365-19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orieKunii\AppData\Local\Microsoft\Windows\INetCacheContent.Word\cmo365-198.b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80000" cy="2956093"/>
                    </a:xfrm>
                    <a:prstGeom prst="rect">
                      <a:avLst/>
                    </a:prstGeom>
                    <a:noFill/>
                    <a:ln>
                      <a:solidFill>
                        <a:schemeClr val="tx1"/>
                      </a:solidFill>
                    </a:ln>
                  </pic:spPr>
                </pic:pic>
              </a:graphicData>
            </a:graphic>
          </wp:inline>
        </w:drawing>
      </w:r>
    </w:p>
    <w:p w14:paraId="5752EE94" w14:textId="77777777" w:rsidR="00B749FE" w:rsidRDefault="00B749FE">
      <w:pPr>
        <w:widowControl/>
        <w:jc w:val="left"/>
      </w:pPr>
      <w:r>
        <w:br w:type="page"/>
      </w:r>
    </w:p>
    <w:p w14:paraId="23978BC5" w14:textId="77777777" w:rsidR="009B0ED8" w:rsidRDefault="009B0ED8" w:rsidP="00C225A6">
      <w:pPr>
        <w:pStyle w:val="a"/>
        <w:numPr>
          <w:ilvl w:val="0"/>
          <w:numId w:val="10"/>
        </w:numPr>
      </w:pPr>
      <w:r>
        <w:rPr>
          <w:rFonts w:hint="eastAsia"/>
        </w:rPr>
        <w:t>[配布ポイントの追加] 画面で、</w:t>
      </w:r>
      <w:r w:rsidR="00F81E23">
        <w:rPr>
          <w:rFonts w:hint="eastAsia"/>
        </w:rPr>
        <w:t>[</w:t>
      </w:r>
      <w:r w:rsidR="00F81E23">
        <w:t>CM.CONTOSO.COM</w:t>
      </w:r>
      <w:r w:rsidR="00F81E23">
        <w:rPr>
          <w:rFonts w:hint="eastAsia"/>
        </w:rPr>
        <w:t>]</w:t>
      </w:r>
      <w:r w:rsidR="00F81E23">
        <w:t xml:space="preserve"> </w:t>
      </w:r>
      <w:r w:rsidR="00F81E23">
        <w:rPr>
          <w:rFonts w:hint="eastAsia"/>
        </w:rPr>
        <w:t>にチェックをつけ、</w:t>
      </w:r>
      <w:r>
        <w:rPr>
          <w:rFonts w:hint="eastAsia"/>
        </w:rPr>
        <w:t>[OK] をクリックします。</w:t>
      </w:r>
    </w:p>
    <w:p w14:paraId="07D9BC8B" w14:textId="77777777" w:rsidR="00F81E23" w:rsidRDefault="00491752" w:rsidP="00F81E23">
      <w:pPr>
        <w:pStyle w:val="C"/>
      </w:pPr>
      <w:r>
        <w:rPr>
          <w:noProof/>
        </w:rPr>
        <mc:AlternateContent>
          <mc:Choice Requires="wps">
            <w:drawing>
              <wp:anchor distT="0" distB="0" distL="114300" distR="114300" simplePos="0" relativeHeight="251678208" behindDoc="0" locked="0" layoutInCell="1" allowOverlap="1" wp14:anchorId="2B815677" wp14:editId="5AAF0F64">
                <wp:simplePos x="0" y="0"/>
                <wp:positionH relativeFrom="margin">
                  <wp:posOffset>3015135</wp:posOffset>
                </wp:positionH>
                <wp:positionV relativeFrom="paragraph">
                  <wp:posOffset>3222374</wp:posOffset>
                </wp:positionV>
                <wp:extent cx="249555" cy="241300"/>
                <wp:effectExtent l="0" t="19050" r="36195" b="6350"/>
                <wp:wrapNone/>
                <wp:docPr id="108" name="矢印: 左 1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2A37FC"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15677" id="矢印: 左 108" o:spid="_x0000_s1148" type="#_x0000_t66" style="position:absolute;left:0;text-align:left;margin-left:237.4pt;margin-top:253.75pt;width:19.65pt;height:19pt;rotation:-2274283fd;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" adj="10443" fillcolor="red" strokecolor="window" strokeweight="1.5pt">
                <v:textbox>
                  <w:txbxContent>
                    <w:p w14:paraId="102A37FC"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77184" behindDoc="0" locked="0" layoutInCell="1" allowOverlap="1" wp14:anchorId="309DFB48" wp14:editId="02923B74">
                <wp:simplePos x="0" y="0"/>
                <wp:positionH relativeFrom="margin">
                  <wp:posOffset>505524</wp:posOffset>
                </wp:positionH>
                <wp:positionV relativeFrom="paragraph">
                  <wp:posOffset>1115578</wp:posOffset>
                </wp:positionV>
                <wp:extent cx="249555" cy="241300"/>
                <wp:effectExtent l="0" t="19050" r="36195" b="6350"/>
                <wp:wrapNone/>
                <wp:docPr id="106" name="矢印: 左 1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32FA97"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DFB48" id="矢印: 左 106" o:spid="_x0000_s1149" type="#_x0000_t66" style="position:absolute;left:0;text-align:left;margin-left:39.8pt;margin-top:87.85pt;width:19.65pt;height:19pt;rotation:-2274283fd;z-index:25167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" adj="10443" fillcolor="red" strokecolor="window" strokeweight="1.5pt">
                <v:textbox>
                  <w:txbxContent>
                    <w:p w14:paraId="1032FA97"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3D230119" wp14:editId="00969F49">
            <wp:extent cx="3420000" cy="3530887"/>
            <wp:effectExtent l="19050" t="19050" r="28575" b="12700"/>
            <wp:docPr id="5572" name="図 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orieKunii\AppData\Local\Microsoft\Windows\INetCacheContent.Word\cmo365-199.bmp"/>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420000" cy="3530887"/>
                    </a:xfrm>
                    <a:prstGeom prst="rect">
                      <a:avLst/>
                    </a:prstGeom>
                    <a:noFill/>
                    <a:ln>
                      <a:solidFill>
                        <a:schemeClr val="tx1"/>
                      </a:solidFill>
                    </a:ln>
                  </pic:spPr>
                </pic:pic>
              </a:graphicData>
            </a:graphic>
          </wp:inline>
        </w:drawing>
      </w:r>
    </w:p>
    <w:p w14:paraId="0EC432B3" w14:textId="77777777" w:rsidR="00B749FE" w:rsidRPr="00B749FE" w:rsidRDefault="00B749FE" w:rsidP="00B749FE"/>
    <w:p w14:paraId="17D9A737" w14:textId="77777777" w:rsidR="009B0ED8" w:rsidRDefault="009B0ED8" w:rsidP="00C225A6">
      <w:pPr>
        <w:pStyle w:val="a"/>
        <w:numPr>
          <w:ilvl w:val="0"/>
          <w:numId w:val="10"/>
        </w:numPr>
      </w:pPr>
      <w:r>
        <w:rPr>
          <w:rFonts w:hint="eastAsia"/>
        </w:rPr>
        <w:t>[配布ポイント] 画面で、[次へ] をクリックします。</w:t>
      </w:r>
    </w:p>
    <w:p w14:paraId="13F0A693" w14:textId="77777777" w:rsidR="00F81E23" w:rsidRDefault="00B749FE" w:rsidP="00F81E23">
      <w:pPr>
        <w:pStyle w:val="C"/>
      </w:pPr>
      <w:r>
        <w:rPr>
          <w:noProof/>
        </w:rPr>
        <mc:AlternateContent>
          <mc:Choice Requires="wps">
            <w:drawing>
              <wp:anchor distT="0" distB="0" distL="114300" distR="114300" simplePos="0" relativeHeight="251680256" behindDoc="0" locked="0" layoutInCell="1" allowOverlap="1" wp14:anchorId="71E0EB11" wp14:editId="5BA3A73C">
                <wp:simplePos x="0" y="0"/>
                <wp:positionH relativeFrom="margin">
                  <wp:posOffset>2866106</wp:posOffset>
                </wp:positionH>
                <wp:positionV relativeFrom="paragraph">
                  <wp:posOffset>2588014</wp:posOffset>
                </wp:positionV>
                <wp:extent cx="249555" cy="241300"/>
                <wp:effectExtent l="0" t="19050" r="36195" b="6350"/>
                <wp:wrapNone/>
                <wp:docPr id="109" name="矢印: 左 1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C8FD42"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0EB11" id="矢印: 左 109" o:spid="_x0000_s1150" type="#_x0000_t66" style="position:absolute;left:0;text-align:left;margin-left:225.7pt;margin-top:203.8pt;width:19.65pt;height:19pt;rotation:-2274283fd;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" adj="10443" fillcolor="red" strokecolor="window" strokeweight="1.5pt">
                <v:textbox>
                  <w:txbxContent>
                    <w:p w14:paraId="61C8FD42"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2F81BD8D" wp14:editId="4F0AEDA3">
            <wp:extent cx="3420000" cy="2885649"/>
            <wp:effectExtent l="19050" t="19050" r="28575" b="10160"/>
            <wp:docPr id="5573" name="図 5573" descr="C:\Users\NorieKunii\AppData\Local\Microsoft\Windows\INetCacheContent.Word\cmo365-2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orieKunii\AppData\Local\Microsoft\Windows\INetCacheContent.Word\cmo365-200.b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76A8B007" w14:textId="77777777" w:rsidR="00B749FE" w:rsidRDefault="00B749FE">
      <w:pPr>
        <w:widowControl/>
        <w:jc w:val="left"/>
      </w:pPr>
      <w:r>
        <w:br w:type="page"/>
      </w:r>
    </w:p>
    <w:p w14:paraId="407601B1" w14:textId="77777777" w:rsidR="009B0ED8" w:rsidRDefault="009B0ED8" w:rsidP="00C225A6">
      <w:pPr>
        <w:pStyle w:val="a"/>
        <w:numPr>
          <w:ilvl w:val="0"/>
          <w:numId w:val="10"/>
        </w:numPr>
      </w:pPr>
      <w:r>
        <w:rPr>
          <w:rFonts w:hint="eastAsia"/>
        </w:rPr>
        <w:t>[ダウンロード場所] 画面で、</w:t>
      </w:r>
      <w:r w:rsidR="00B749FE">
        <w:rPr>
          <w:rFonts w:hint="eastAsia"/>
        </w:rPr>
        <w:t>[次へ] をクリックします。</w:t>
      </w:r>
    </w:p>
    <w:p w14:paraId="0A2BB49A" w14:textId="77777777" w:rsidR="00F81E23" w:rsidRDefault="00B749FE" w:rsidP="00F81E23">
      <w:pPr>
        <w:pStyle w:val="C"/>
      </w:pPr>
      <w:r>
        <w:rPr>
          <w:noProof/>
        </w:rPr>
        <mc:AlternateContent>
          <mc:Choice Requires="wps">
            <w:drawing>
              <wp:anchor distT="0" distB="0" distL="114300" distR="114300" simplePos="0" relativeHeight="251682304" behindDoc="0" locked="0" layoutInCell="1" allowOverlap="1" wp14:anchorId="41879A1B" wp14:editId="0327AFAB">
                <wp:simplePos x="0" y="0"/>
                <wp:positionH relativeFrom="margin">
                  <wp:posOffset>2825162</wp:posOffset>
                </wp:positionH>
                <wp:positionV relativeFrom="paragraph">
                  <wp:posOffset>2604675</wp:posOffset>
                </wp:positionV>
                <wp:extent cx="249555" cy="241300"/>
                <wp:effectExtent l="0" t="19050" r="36195" b="6350"/>
                <wp:wrapNone/>
                <wp:docPr id="110" name="矢印: 左 1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7C5630"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79A1B" id="矢印: 左 110" o:spid="_x0000_s1151" type="#_x0000_t66" style="position:absolute;left:0;text-align:left;margin-left:222.45pt;margin-top:205.1pt;width:19.65pt;height:19pt;rotation:-2274283fd;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" adj="10443" fillcolor="red" strokecolor="window" strokeweight="1.5pt">
                <v:textbox>
                  <w:txbxContent>
                    <w:p w14:paraId="517C5630"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5C33C9B4" wp14:editId="0A35DD39">
            <wp:extent cx="3420000" cy="2885649"/>
            <wp:effectExtent l="19050" t="19050" r="28575" b="10160"/>
            <wp:docPr id="5574" name="図 5574" descr="C:\Users\NorieKunii\AppData\Local\Microsoft\Windows\INetCacheContent.Word\cmo365-2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orieKunii\AppData\Local\Microsoft\Windows\INetCacheContent.Word\cmo365-201.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2A034D06" w14:textId="77777777" w:rsidR="00B749FE" w:rsidRPr="00B749FE" w:rsidRDefault="00B749FE" w:rsidP="00B749FE"/>
    <w:p w14:paraId="5BAEB3FF" w14:textId="77777777" w:rsidR="009B0ED8" w:rsidRDefault="009B0ED8" w:rsidP="00C225A6">
      <w:pPr>
        <w:pStyle w:val="a"/>
        <w:numPr>
          <w:ilvl w:val="0"/>
          <w:numId w:val="10"/>
        </w:numPr>
      </w:pPr>
      <w:r>
        <w:rPr>
          <w:rFonts w:hint="eastAsia"/>
        </w:rPr>
        <w:t>[言語の選択] 画面で、</w:t>
      </w:r>
      <w:r w:rsidR="00F63F2E">
        <w:rPr>
          <w:rFonts w:hint="eastAsia"/>
        </w:rPr>
        <w:t>「日本語」</w:t>
      </w:r>
      <w:r w:rsidR="00491752">
        <w:rPr>
          <w:rFonts w:hint="eastAsia"/>
        </w:rPr>
        <w:t xml:space="preserve"> </w:t>
      </w:r>
      <w:r w:rsidR="00F63F2E">
        <w:rPr>
          <w:rFonts w:hint="eastAsia"/>
        </w:rPr>
        <w:t>が選択されていることを確認して、</w:t>
      </w:r>
      <w:r>
        <w:rPr>
          <w:rFonts w:hint="eastAsia"/>
        </w:rPr>
        <w:t>[次へ] をクリックします。</w:t>
      </w:r>
    </w:p>
    <w:p w14:paraId="583C2F27" w14:textId="77777777" w:rsidR="00F81E23" w:rsidRDefault="00F63F2E" w:rsidP="00F81E23">
      <w:pPr>
        <w:pStyle w:val="C"/>
      </w:pPr>
      <w:r>
        <w:rPr>
          <w:noProof/>
        </w:rPr>
        <mc:AlternateContent>
          <mc:Choice Requires="wps">
            <w:drawing>
              <wp:anchor distT="0" distB="0" distL="114300" distR="114300" simplePos="0" relativeHeight="251736576" behindDoc="0" locked="0" layoutInCell="1" allowOverlap="1" wp14:anchorId="1C3BDFB3" wp14:editId="0548B01E">
                <wp:simplePos x="0" y="0"/>
                <wp:positionH relativeFrom="margin">
                  <wp:posOffset>2064386</wp:posOffset>
                </wp:positionH>
                <wp:positionV relativeFrom="paragraph">
                  <wp:posOffset>2334895</wp:posOffset>
                </wp:positionV>
                <wp:extent cx="249555" cy="241300"/>
                <wp:effectExtent l="0" t="19050" r="36195" b="6350"/>
                <wp:wrapNone/>
                <wp:docPr id="7066" name="矢印: 左 70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72010F"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BDFB3" id="矢印: 左 7066" o:spid="_x0000_s1152" type="#_x0000_t66" style="position:absolute;left:0;text-align:left;margin-left:162.55pt;margin-top:183.85pt;width:19.65pt;height:19pt;rotation:-2274283fd;z-index:2517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" adj="10443" fillcolor="red" strokecolor="window" strokeweight="1.5pt">
                <v:textbox>
                  <w:txbxContent>
                    <w:p w14:paraId="2572010F"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749FE">
        <w:rPr>
          <w:noProof/>
        </w:rPr>
        <mc:AlternateContent>
          <mc:Choice Requires="wps">
            <w:drawing>
              <wp:anchor distT="0" distB="0" distL="114300" distR="114300" simplePos="0" relativeHeight="251683328" behindDoc="0" locked="0" layoutInCell="1" allowOverlap="1" wp14:anchorId="798A8D3C" wp14:editId="711EB210">
                <wp:simplePos x="0" y="0"/>
                <wp:positionH relativeFrom="margin">
                  <wp:posOffset>2845634</wp:posOffset>
                </wp:positionH>
                <wp:positionV relativeFrom="paragraph">
                  <wp:posOffset>2601663</wp:posOffset>
                </wp:positionV>
                <wp:extent cx="249555" cy="241300"/>
                <wp:effectExtent l="0" t="19050" r="36195" b="6350"/>
                <wp:wrapNone/>
                <wp:docPr id="111" name="矢印: 左 1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C3A3F7"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A8D3C" id="矢印: 左 111" o:spid="_x0000_s1153" type="#_x0000_t66" style="position:absolute;left:0;text-align:left;margin-left:224.05pt;margin-top:204.85pt;width:19.65pt;height:19pt;rotation:-2274283fd;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" adj="10443" fillcolor="red" strokecolor="window" strokeweight="1.5pt">
                <v:textbox>
                  <w:txbxContent>
                    <w:p w14:paraId="74C3A3F7"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73CBEFE7" wp14:editId="4724B0D6">
            <wp:extent cx="3420000" cy="2885649"/>
            <wp:effectExtent l="19050" t="19050" r="28575" b="10160"/>
            <wp:docPr id="5575" name="図 5575" descr="C:\Users\NorieKunii\AppData\Local\Microsoft\Windows\INetCacheContent.Word\cmo365-2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orieKunii\AppData\Local\Microsoft\Windows\INetCacheContent.Word\cmo365-202.bm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10763431" w14:textId="77777777" w:rsidR="00B749FE" w:rsidRDefault="00B749FE">
      <w:pPr>
        <w:widowControl/>
        <w:jc w:val="left"/>
      </w:pPr>
      <w:r>
        <w:br w:type="page"/>
      </w:r>
    </w:p>
    <w:p w14:paraId="21BD0036" w14:textId="77777777" w:rsidR="009B0ED8" w:rsidRDefault="009B0ED8" w:rsidP="00C225A6">
      <w:pPr>
        <w:pStyle w:val="a"/>
        <w:numPr>
          <w:ilvl w:val="0"/>
          <w:numId w:val="10"/>
        </w:numPr>
      </w:pPr>
      <w:r>
        <w:rPr>
          <w:rFonts w:hint="eastAsia"/>
        </w:rPr>
        <w:t>[概要] 画面で、[次へ] をクリックします。</w:t>
      </w:r>
    </w:p>
    <w:p w14:paraId="6ABDEB3C" w14:textId="77777777" w:rsidR="00F81E23" w:rsidRDefault="00B749FE" w:rsidP="00F81E23">
      <w:pPr>
        <w:pStyle w:val="C"/>
      </w:pPr>
      <w:r>
        <w:rPr>
          <w:noProof/>
        </w:rPr>
        <mc:AlternateContent>
          <mc:Choice Requires="wps">
            <w:drawing>
              <wp:anchor distT="0" distB="0" distL="114300" distR="114300" simplePos="0" relativeHeight="251685376" behindDoc="0" locked="0" layoutInCell="1" allowOverlap="1" wp14:anchorId="292DBCD2" wp14:editId="6C700A6A">
                <wp:simplePos x="0" y="0"/>
                <wp:positionH relativeFrom="margin">
                  <wp:posOffset>2859283</wp:posOffset>
                </wp:positionH>
                <wp:positionV relativeFrom="paragraph">
                  <wp:posOffset>2591029</wp:posOffset>
                </wp:positionV>
                <wp:extent cx="249555" cy="241300"/>
                <wp:effectExtent l="0" t="19050" r="36195" b="6350"/>
                <wp:wrapNone/>
                <wp:docPr id="112" name="矢印: 左 1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375A0E"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DBCD2" id="矢印: 左 112" o:spid="_x0000_s1154" type="#_x0000_t66" style="position:absolute;left:0;text-align:left;margin-left:225.15pt;margin-top:204pt;width:19.65pt;height:19pt;rotation:-2274283fd;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" adj="10443" fillcolor="red" strokecolor="window" strokeweight="1.5pt">
                <v:textbox>
                  <w:txbxContent>
                    <w:p w14:paraId="3E375A0E"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Pr>
          <w:noProof/>
        </w:rPr>
        <w:drawing>
          <wp:inline distT="0" distB="0" distL="0" distR="0" wp14:anchorId="694C3440" wp14:editId="5C88F36D">
            <wp:extent cx="3420000" cy="2885649"/>
            <wp:effectExtent l="19050" t="19050" r="28575" b="10160"/>
            <wp:docPr id="5576" name="図 5576" descr="C:\Users\NorieKunii\AppData\Local\Microsoft\Windows\INetCacheContent.Word\cmo365-2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orieKunii\AppData\Local\Microsoft\Windows\INetCacheContent.Word\cmo365-203.bmp"/>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6C86AE97" w14:textId="77777777" w:rsidR="00B749FE" w:rsidRPr="00B749FE" w:rsidRDefault="00B749FE" w:rsidP="00B749FE"/>
    <w:p w14:paraId="05E4B917" w14:textId="77777777" w:rsidR="009B0ED8" w:rsidRDefault="009B0ED8" w:rsidP="00C225A6">
      <w:pPr>
        <w:pStyle w:val="a"/>
        <w:numPr>
          <w:ilvl w:val="0"/>
          <w:numId w:val="10"/>
        </w:numPr>
      </w:pPr>
      <w:r>
        <w:rPr>
          <w:rFonts w:hint="eastAsia"/>
        </w:rPr>
        <w:t>[完了] 画面で、[閉じる] をクリックします。</w:t>
      </w:r>
    </w:p>
    <w:p w14:paraId="329D5FED" w14:textId="77777777" w:rsidR="00F81E23" w:rsidRDefault="00B749FE" w:rsidP="00F81E23">
      <w:pPr>
        <w:pStyle w:val="C"/>
      </w:pPr>
      <w:r>
        <w:rPr>
          <w:noProof/>
        </w:rPr>
        <mc:AlternateContent>
          <mc:Choice Requires="wps">
            <w:drawing>
              <wp:anchor distT="0" distB="0" distL="114300" distR="114300" simplePos="0" relativeHeight="251687424" behindDoc="0" locked="0" layoutInCell="1" allowOverlap="1" wp14:anchorId="279142B0" wp14:editId="2CF003EF">
                <wp:simplePos x="0" y="0"/>
                <wp:positionH relativeFrom="margin">
                  <wp:posOffset>3568965</wp:posOffset>
                </wp:positionH>
                <wp:positionV relativeFrom="paragraph">
                  <wp:posOffset>2588013</wp:posOffset>
                </wp:positionV>
                <wp:extent cx="249555" cy="241300"/>
                <wp:effectExtent l="0" t="19050" r="36195" b="6350"/>
                <wp:wrapNone/>
                <wp:docPr id="113" name="矢印: 左 1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C0AB78C"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142B0" id="矢印: 左 113" o:spid="_x0000_s1155" type="#_x0000_t66" style="position:absolute;left:0;text-align:left;margin-left:281pt;margin-top:203.8pt;width:19.65pt;height:19pt;rotation:-2274283fd;z-index:2516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" adj="10443" fillcolor="red" strokecolor="window" strokeweight="1.5pt">
                <v:textbox>
                  <w:txbxContent>
                    <w:p w14:paraId="7C0AB78C"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sidRPr="00F81E23">
        <w:rPr>
          <w:noProof/>
        </w:rPr>
        <w:drawing>
          <wp:inline distT="0" distB="0" distL="0" distR="0" wp14:anchorId="115751AB" wp14:editId="09339CCF">
            <wp:extent cx="3420000" cy="2885649"/>
            <wp:effectExtent l="19050" t="19050" r="28575" b="10160"/>
            <wp:docPr id="5577" name="図 5577" descr="C:\Users\NorieKunii\AppData\Local\Microsoft\Windows\INetCacheContent.Word\cmo365-2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orieKunii\AppData\Local\Microsoft\Windows\INetCacheContent.Word\cmo365-204.b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20000" cy="2885649"/>
                    </a:xfrm>
                    <a:prstGeom prst="rect">
                      <a:avLst/>
                    </a:prstGeom>
                    <a:noFill/>
                    <a:ln>
                      <a:solidFill>
                        <a:schemeClr val="tx1"/>
                      </a:solidFill>
                    </a:ln>
                  </pic:spPr>
                </pic:pic>
              </a:graphicData>
            </a:graphic>
          </wp:inline>
        </w:drawing>
      </w:r>
    </w:p>
    <w:p w14:paraId="42305EAF" w14:textId="77777777" w:rsidR="00B749FE" w:rsidRDefault="00B749FE">
      <w:pPr>
        <w:widowControl/>
        <w:jc w:val="left"/>
      </w:pPr>
      <w:r>
        <w:br w:type="page"/>
      </w:r>
    </w:p>
    <w:p w14:paraId="54AD3DE8" w14:textId="7BE324C0" w:rsidR="002002F8" w:rsidRDefault="00B749FE" w:rsidP="00331CF3">
      <w:pPr>
        <w:pStyle w:val="a"/>
        <w:numPr>
          <w:ilvl w:val="0"/>
          <w:numId w:val="10"/>
        </w:numPr>
      </w:pPr>
      <w:r>
        <w:rPr>
          <w:rFonts w:hint="eastAsia"/>
        </w:rPr>
        <w:t>ConfigMgr コンソール画面で、</w:t>
      </w:r>
      <w:commentRangeStart w:id="1076"/>
      <w:commentRangeStart w:id="1077"/>
      <w:ins w:id="1078" w:author="Akira Sugiyama [2]" w:date="2017-10-21T02:29:00Z">
        <w:r w:rsidR="00331CF3" w:rsidRPr="00331CF3">
          <w:t>[ソフトウェア ライブラリ] ワークスペースをクリックし、</w:t>
        </w:r>
      </w:ins>
      <w:commentRangeEnd w:id="1076"/>
      <w:ins w:id="1079" w:author="Akira Sugiyama [2]" w:date="2017-10-21T23:19:00Z">
        <w:r w:rsidR="008272EC">
          <w:rPr>
            <w:rStyle w:val="af8"/>
            <w:noProof w:val="0"/>
          </w:rPr>
          <w:commentReference w:id="1076"/>
        </w:r>
      </w:ins>
      <w:commentRangeEnd w:id="1077"/>
      <w:r w:rsidR="00915E8C">
        <w:rPr>
          <w:rStyle w:val="af8"/>
          <w:noProof w:val="0"/>
        </w:rPr>
        <w:commentReference w:id="1077"/>
      </w:r>
      <w:r w:rsidR="00D332FC">
        <w:rPr>
          <w:rFonts w:hint="eastAsia"/>
        </w:rPr>
        <w:t>[ソフトウェア更新プログラム</w:t>
      </w:r>
      <w:r w:rsidR="00D332FC">
        <w:t xml:space="preserve">] - </w:t>
      </w:r>
      <w:r w:rsidR="00D332FC">
        <w:rPr>
          <w:rFonts w:hint="eastAsia"/>
        </w:rPr>
        <w:t>[</w:t>
      </w:r>
      <w:r w:rsidR="000A4FED">
        <w:rPr>
          <w:rFonts w:hint="eastAsia"/>
        </w:rPr>
        <w:t>自動展開規則</w:t>
      </w:r>
      <w:r w:rsidR="00D332FC">
        <w:rPr>
          <w:rFonts w:hint="eastAsia"/>
        </w:rPr>
        <w:t>]</w:t>
      </w:r>
      <w:r w:rsidR="00D332FC">
        <w:t xml:space="preserve"> </w:t>
      </w:r>
      <w:r w:rsidR="000A4FED">
        <w:rPr>
          <w:rFonts w:hint="eastAsia"/>
        </w:rPr>
        <w:t>を選択し、</w:t>
      </w:r>
      <w:r>
        <w:rPr>
          <w:rFonts w:hint="eastAsia"/>
        </w:rPr>
        <w:t>[Office 365 ProPlus ADR] が作成されたことを確認します。</w:t>
      </w:r>
    </w:p>
    <w:p w14:paraId="152CE16C" w14:textId="77777777" w:rsidR="007F2F87" w:rsidRDefault="00D332FC" w:rsidP="00F81E23">
      <w:pPr>
        <w:pStyle w:val="C"/>
      </w:pPr>
      <w:r>
        <w:rPr>
          <w:noProof/>
        </w:rPr>
        <mc:AlternateContent>
          <mc:Choice Requires="wps">
            <w:drawing>
              <wp:anchor distT="0" distB="0" distL="114300" distR="114300" simplePos="0" relativeHeight="251572736" behindDoc="0" locked="0" layoutInCell="1" allowOverlap="1" wp14:anchorId="4B0C8C01" wp14:editId="0789C6F9">
                <wp:simplePos x="0" y="0"/>
                <wp:positionH relativeFrom="margin">
                  <wp:posOffset>905446</wp:posOffset>
                </wp:positionH>
                <wp:positionV relativeFrom="paragraph">
                  <wp:posOffset>992505</wp:posOffset>
                </wp:positionV>
                <wp:extent cx="249555" cy="241300"/>
                <wp:effectExtent l="0" t="19050" r="36195" b="6350"/>
                <wp:wrapNone/>
                <wp:docPr id="5148" name="矢印: 左 51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3CC4E60" w14:textId="77777777" w:rsidR="004A7761" w:rsidRDefault="004A7761" w:rsidP="00D332F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C8C01" id="矢印: 左 5148" o:spid="_x0000_s1156" type="#_x0000_t66" style="position:absolute;left:0;text-align:left;margin-left:71.3pt;margin-top:78.15pt;width:19.65pt;height:19pt;rotation:-2274283fd;z-index:25157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" adj="10443" fillcolor="red" strokecolor="window" strokeweight="1.5pt">
                <v:textbox>
                  <w:txbxContent>
                    <w:p w14:paraId="53CC4E60" w14:textId="77777777" w:rsidR="004A7761" w:rsidRDefault="004A7761" w:rsidP="00D332F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573760" behindDoc="0" locked="0" layoutInCell="1" allowOverlap="1" wp14:anchorId="05EC2C17" wp14:editId="01634FC5">
                <wp:simplePos x="0" y="0"/>
                <wp:positionH relativeFrom="margin">
                  <wp:posOffset>806878</wp:posOffset>
                </wp:positionH>
                <wp:positionV relativeFrom="paragraph">
                  <wp:posOffset>1438675</wp:posOffset>
                </wp:positionV>
                <wp:extent cx="249555" cy="241300"/>
                <wp:effectExtent l="0" t="19050" r="36195" b="6350"/>
                <wp:wrapNone/>
                <wp:docPr id="5149" name="矢印: 左 51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8A207E" w14:textId="77777777" w:rsidR="004A7761" w:rsidRDefault="004A7761" w:rsidP="00D332F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C2C17" id="矢印: 左 5149" o:spid="_x0000_s1157" type="#_x0000_t66" style="position:absolute;left:0;text-align:left;margin-left:63.55pt;margin-top:113.3pt;width:19.65pt;height:19pt;rotation:-2274283fd;z-index:25157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" adj="10443" fillcolor="red" strokecolor="window" strokeweight="1.5pt">
                <v:textbox>
                  <w:txbxContent>
                    <w:p w14:paraId="078A207E" w14:textId="77777777" w:rsidR="004A7761" w:rsidRDefault="004A7761" w:rsidP="00D332F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749FE">
        <w:rPr>
          <w:noProof/>
        </w:rPr>
        <mc:AlternateContent>
          <mc:Choice Requires="wps">
            <w:drawing>
              <wp:anchor distT="0" distB="0" distL="114300" distR="114300" simplePos="0" relativeHeight="251688448" behindDoc="0" locked="0" layoutInCell="1" allowOverlap="1" wp14:anchorId="317F521C" wp14:editId="43AC787F">
                <wp:simplePos x="0" y="0"/>
                <wp:positionH relativeFrom="margin">
                  <wp:posOffset>2279252</wp:posOffset>
                </wp:positionH>
                <wp:positionV relativeFrom="paragraph">
                  <wp:posOffset>1038851</wp:posOffset>
                </wp:positionV>
                <wp:extent cx="249555" cy="241300"/>
                <wp:effectExtent l="0" t="19050" r="36195" b="6350"/>
                <wp:wrapNone/>
                <wp:docPr id="114" name="矢印: 左 1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2851AF"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F521C" id="矢印: 左 114" o:spid="_x0000_s1158" type="#_x0000_t66" style="position:absolute;left:0;text-align:left;margin-left:179.45pt;margin-top:81.8pt;width:19.65pt;height:19pt;rotation:-2274283fd;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" adj="10443" fillcolor="red" strokecolor="window" strokeweight="1.5pt">
                <v:textbox>
                  <w:txbxContent>
                    <w:p w14:paraId="122851AF" w14:textId="77777777" w:rsidR="004A7761" w:rsidRDefault="004A7761" w:rsidP="00B749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81E23" w:rsidRPr="00F81E23">
        <w:rPr>
          <w:noProof/>
        </w:rPr>
        <w:drawing>
          <wp:inline distT="0" distB="0" distL="0" distR="0" wp14:anchorId="0113F0DA" wp14:editId="089339B8">
            <wp:extent cx="4320000" cy="3239157"/>
            <wp:effectExtent l="19050" t="19050" r="23495" b="18415"/>
            <wp:docPr id="5578" name="図 5578" descr="C:\Users\NorieKunii\AppData\Local\Microsoft\Windows\INetCacheContent.Word\cmo365-2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orieKunii\AppData\Local\Microsoft\Windows\INetCacheContent.Word\cmo365-205.b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20000" cy="3239157"/>
                    </a:xfrm>
                    <a:prstGeom prst="rect">
                      <a:avLst/>
                    </a:prstGeom>
                    <a:noFill/>
                    <a:ln>
                      <a:solidFill>
                        <a:schemeClr val="tx1"/>
                      </a:solidFill>
                    </a:ln>
                  </pic:spPr>
                </pic:pic>
              </a:graphicData>
            </a:graphic>
          </wp:inline>
        </w:drawing>
      </w:r>
    </w:p>
    <w:p w14:paraId="2FD26CB5" w14:textId="77777777" w:rsidR="00590AB3" w:rsidRPr="00A67A35" w:rsidRDefault="00590AB3" w:rsidP="00A0522B">
      <w:r>
        <w:br w:type="page"/>
      </w:r>
    </w:p>
    <w:p w14:paraId="36A13631" w14:textId="77777777" w:rsidR="00FD4C2E" w:rsidRDefault="008A4E43" w:rsidP="004E1F95">
      <w:pPr>
        <w:pStyle w:val="30"/>
      </w:pPr>
      <w:bookmarkStart w:id="1080" w:name="_Toc496885384"/>
      <w:bookmarkEnd w:id="1071"/>
      <w:bookmarkEnd w:id="1072"/>
      <w:bookmarkEnd w:id="1073"/>
      <w:r>
        <w:rPr>
          <w:rFonts w:hint="eastAsia"/>
        </w:rPr>
        <w:t>クライアント側の</w:t>
      </w:r>
      <w:r w:rsidR="00FD4C2E">
        <w:rPr>
          <w:rFonts w:hint="eastAsia"/>
        </w:rPr>
        <w:t>確認</w:t>
      </w:r>
      <w:bookmarkEnd w:id="1080"/>
    </w:p>
    <w:p w14:paraId="61A8D8DB" w14:textId="77777777" w:rsidR="0089323A" w:rsidRDefault="0089323A" w:rsidP="0089323A">
      <w:r>
        <w:rPr>
          <w:rFonts w:hint="eastAsia"/>
        </w:rPr>
        <w:t>クライアント コンピューターで展開可能な更新プログラムを確認し、必要に応じて更新プログラムの展開を実行します。</w:t>
      </w:r>
    </w:p>
    <w:p w14:paraId="25942858" w14:textId="77777777" w:rsidR="0089323A" w:rsidRPr="009438BC" w:rsidRDefault="0089323A" w:rsidP="0089323A"/>
    <w:p w14:paraId="7E7C563A" w14:textId="132BEF30" w:rsidR="0089323A" w:rsidRDefault="00D332FC" w:rsidP="0063082F">
      <w:pPr>
        <w:pStyle w:val="a"/>
        <w:numPr>
          <w:ilvl w:val="0"/>
          <w:numId w:val="35"/>
        </w:numPr>
      </w:pPr>
      <w:r w:rsidRPr="00A340E0">
        <w:rPr>
          <w:rFonts w:ascii="Segoe UI" w:eastAsia="ＭＳ 明朝" w:hAnsi="Segoe UI" w:cs="Times New Roman" w:hint="eastAsia"/>
        </w:rPr>
        <mc:AlternateContent>
          <mc:Choice Requires="wps">
            <w:drawing>
              <wp:anchor distT="0" distB="0" distL="114300" distR="114300" simplePos="0" relativeHeight="251575808" behindDoc="0" locked="0" layoutInCell="1" allowOverlap="1" wp14:anchorId="11E28772" wp14:editId="028F8A43">
                <wp:simplePos x="0" y="0"/>
                <wp:positionH relativeFrom="margin">
                  <wp:posOffset>1082168</wp:posOffset>
                </wp:positionH>
                <wp:positionV relativeFrom="paragraph">
                  <wp:posOffset>3748582</wp:posOffset>
                </wp:positionV>
                <wp:extent cx="249480" cy="241200"/>
                <wp:effectExtent l="0" t="19050" r="36830" b="6985"/>
                <wp:wrapNone/>
                <wp:docPr id="70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BAC553"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28772" id="_x0000_s1159" type="#_x0000_t66" style="position:absolute;left:0;text-align:left;margin-left:85.2pt;margin-top:295.15pt;width:19.65pt;height:19pt;rotation:-2274283fd;z-index:25157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" adj="10442" fillcolor="red" strokecolor="window" strokeweight="1.5pt">
                <v:textbox>
                  <w:txbxContent>
                    <w:p w14:paraId="4DBAC553"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C53C4E">
        <w:rPr>
          <w:rFonts w:ascii="Segoe UI" w:eastAsia="ＭＳ 明朝" w:hAnsi="Segoe UI" w:cs="Times New Roman"/>
        </w:rPr>
        <mc:AlternateContent>
          <mc:Choice Requires="wps">
            <w:drawing>
              <wp:anchor distT="0" distB="0" distL="114300" distR="114300" simplePos="0" relativeHeight="251574784" behindDoc="0" locked="0" layoutInCell="1" allowOverlap="1" wp14:anchorId="3B486ED6" wp14:editId="0C79E7E4">
                <wp:simplePos x="0" y="0"/>
                <wp:positionH relativeFrom="margin">
                  <wp:posOffset>1167450</wp:posOffset>
                </wp:positionH>
                <wp:positionV relativeFrom="paragraph">
                  <wp:posOffset>1440665</wp:posOffset>
                </wp:positionV>
                <wp:extent cx="249480" cy="241200"/>
                <wp:effectExtent l="0" t="19050" r="36830" b="6985"/>
                <wp:wrapNone/>
                <wp:docPr id="51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90E23B4" w14:textId="77777777" w:rsidR="004A7761" w:rsidRDefault="004A7761" w:rsidP="00D332F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86ED6" id="_x0000_s1160" type="#_x0000_t66" style="position:absolute;left:0;text-align:left;margin-left:91.95pt;margin-top:113.45pt;width:19.65pt;height:19pt;rotation:-2274283fd;z-index:2515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" adj="10442" fillcolor="red" strokecolor="window" strokeweight="1.5pt">
                <v:textbox>
                  <w:txbxContent>
                    <w:p w14:paraId="090E23B4" w14:textId="77777777" w:rsidR="004A7761" w:rsidRDefault="004A7761" w:rsidP="00D332F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t>w10</w:t>
      </w:r>
      <w:r w:rsidR="0057282D">
        <w:rPr>
          <w:rFonts w:hint="eastAsia"/>
        </w:rPr>
        <w:t>-1</w:t>
      </w:r>
      <w:r>
        <w:t xml:space="preserve">.contoso.com </w:t>
      </w:r>
      <w:r>
        <w:rPr>
          <w:rFonts w:hint="eastAsia"/>
        </w:rPr>
        <w:t>で操作します。</w:t>
      </w:r>
      <w:r>
        <w:br/>
      </w:r>
      <w:r w:rsidR="0089323A">
        <w:rPr>
          <w:rFonts w:hint="eastAsia"/>
        </w:rPr>
        <w:t>スタート</w:t>
      </w:r>
      <w:r>
        <w:rPr>
          <w:rFonts w:hint="eastAsia"/>
        </w:rPr>
        <w:t>画面の検索</w:t>
      </w:r>
      <w:r w:rsidR="00AD0D43">
        <w:rPr>
          <w:rFonts w:hint="eastAsia"/>
        </w:rPr>
        <w:t>窓</w:t>
      </w:r>
      <w:r>
        <w:rPr>
          <w:rFonts w:hint="eastAsia"/>
        </w:rPr>
        <w:t>に 「コントロールパネル」 と入力し、検索結果の [コントロール パネル] をクリックします。</w:t>
      </w:r>
      <w:r w:rsidR="0089323A">
        <w:drawing>
          <wp:inline distT="0" distB="0" distL="0" distR="0" wp14:anchorId="61D30806" wp14:editId="6CC2B600">
            <wp:extent cx="4320000" cy="3240000"/>
            <wp:effectExtent l="19050" t="19050" r="23495" b="17780"/>
            <wp:docPr id="7019" name="図 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320000" cy="3240000"/>
                    </a:xfrm>
                    <a:prstGeom prst="rect">
                      <a:avLst/>
                    </a:prstGeom>
                    <a:noFill/>
                    <a:ln>
                      <a:solidFill>
                        <a:schemeClr val="tx1"/>
                      </a:solidFill>
                    </a:ln>
                  </pic:spPr>
                </pic:pic>
              </a:graphicData>
            </a:graphic>
          </wp:inline>
        </w:drawing>
      </w:r>
    </w:p>
    <w:p w14:paraId="0304E4DD" w14:textId="77777777" w:rsidR="0089323A" w:rsidRPr="008848D2" w:rsidRDefault="0089323A" w:rsidP="0089323A">
      <w:pPr>
        <w:pStyle w:val="a"/>
        <w:numPr>
          <w:ilvl w:val="0"/>
          <w:numId w:val="0"/>
        </w:numPr>
        <w:ind w:left="360"/>
      </w:pPr>
    </w:p>
    <w:p w14:paraId="6DCC9413" w14:textId="77777777" w:rsidR="0089323A" w:rsidRDefault="0089323A" w:rsidP="0089323A">
      <w:pPr>
        <w:widowControl/>
        <w:jc w:val="left"/>
        <w:rPr>
          <w:noProof/>
        </w:rPr>
      </w:pPr>
      <w:r>
        <w:br w:type="page"/>
      </w:r>
    </w:p>
    <w:p w14:paraId="5C599A09" w14:textId="77777777" w:rsidR="0089323A" w:rsidRDefault="0089323A" w:rsidP="0089323A">
      <w:pPr>
        <w:pStyle w:val="a"/>
        <w:numPr>
          <w:ilvl w:val="0"/>
          <w:numId w:val="35"/>
        </w:numPr>
      </w:pPr>
      <w:r>
        <w:rPr>
          <w:rFonts w:hint="eastAsia"/>
        </w:rPr>
        <w:t>[</w:t>
      </w:r>
      <w:r w:rsidR="00DF2078">
        <w:rPr>
          <w:rFonts w:hint="eastAsia"/>
        </w:rPr>
        <w:t>コントロール パネル</w:t>
      </w:r>
      <w:r>
        <w:rPr>
          <w:rFonts w:hint="eastAsia"/>
        </w:rPr>
        <w:t>] 画面で、[システムとセキュリティ] をクリックします。</w:t>
      </w:r>
    </w:p>
    <w:p w14:paraId="747722DC" w14:textId="77777777" w:rsidR="0089323A" w:rsidRDefault="0089323A" w:rsidP="0089323A">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713024" behindDoc="0" locked="0" layoutInCell="1" allowOverlap="1" wp14:anchorId="117287F6" wp14:editId="71D695FF">
                <wp:simplePos x="0" y="0"/>
                <wp:positionH relativeFrom="margin">
                  <wp:posOffset>1662708</wp:posOffset>
                </wp:positionH>
                <wp:positionV relativeFrom="paragraph">
                  <wp:posOffset>690702</wp:posOffset>
                </wp:positionV>
                <wp:extent cx="249480" cy="241200"/>
                <wp:effectExtent l="0" t="19050" r="36830" b="6985"/>
                <wp:wrapNone/>
                <wp:docPr id="701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4A16F11"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287F6" id="_x0000_s1161" type="#_x0000_t66" style="position:absolute;left:0;text-align:left;margin-left:130.9pt;margin-top:54.4pt;width:19.65pt;height:19pt;rotation:-2274283fd;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" adj="10442" fillcolor="red" strokecolor="window" strokeweight="1.5pt">
                <v:textbox>
                  <w:txbxContent>
                    <w:p w14:paraId="34A16F11"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045493A" wp14:editId="0D171E00">
            <wp:extent cx="4320000" cy="3085714"/>
            <wp:effectExtent l="19050" t="19050" r="23495" b="19685"/>
            <wp:docPr id="7020"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302EA17D" w14:textId="77777777" w:rsidR="0089323A" w:rsidRPr="00556F9E" w:rsidRDefault="0089323A" w:rsidP="0089323A"/>
    <w:p w14:paraId="07F608BD" w14:textId="77777777" w:rsidR="0089323A" w:rsidRDefault="0089323A" w:rsidP="0089323A">
      <w:pPr>
        <w:pStyle w:val="a"/>
        <w:numPr>
          <w:ilvl w:val="0"/>
          <w:numId w:val="35"/>
        </w:numPr>
      </w:pPr>
      <w:r>
        <w:rPr>
          <w:rFonts w:hint="eastAsia"/>
        </w:rPr>
        <w:t>[システムとセキュリティ] 画面で、[Configuration Manager] をクリックします。</w:t>
      </w:r>
    </w:p>
    <w:p w14:paraId="04B9E35A" w14:textId="77777777" w:rsidR="0089323A" w:rsidRDefault="0089323A" w:rsidP="0089323A">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714048" behindDoc="0" locked="0" layoutInCell="1" allowOverlap="1" wp14:anchorId="4AE69701" wp14:editId="0B3BD343">
                <wp:simplePos x="0" y="0"/>
                <wp:positionH relativeFrom="margin">
                  <wp:posOffset>2027504</wp:posOffset>
                </wp:positionH>
                <wp:positionV relativeFrom="paragraph">
                  <wp:posOffset>2598420</wp:posOffset>
                </wp:positionV>
                <wp:extent cx="249480" cy="241200"/>
                <wp:effectExtent l="0" t="19050" r="36830" b="6985"/>
                <wp:wrapNone/>
                <wp:docPr id="70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FC61D16"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69701" id="_x0000_s1162" type="#_x0000_t66" style="position:absolute;left:0;text-align:left;margin-left:159.65pt;margin-top:204.6pt;width:19.65pt;height:19pt;rotation:-2274283fd;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" adj="10442" fillcolor="red" strokecolor="window" strokeweight="1.5pt">
                <v:textbox>
                  <w:txbxContent>
                    <w:p w14:paraId="3FC61D16"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1247946" wp14:editId="3F4D344B">
            <wp:extent cx="4320000" cy="3085714"/>
            <wp:effectExtent l="19050" t="19050" r="23495" b="19685"/>
            <wp:docPr id="7021" name="図 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2E56A923" w14:textId="77777777" w:rsidR="0089323A" w:rsidRDefault="0089323A" w:rsidP="0089323A">
      <w:pPr>
        <w:widowControl/>
        <w:jc w:val="left"/>
      </w:pPr>
      <w:r>
        <w:br w:type="page"/>
      </w:r>
    </w:p>
    <w:p w14:paraId="4DA37CE1" w14:textId="02EF3815" w:rsidR="0089323A" w:rsidRDefault="0089323A" w:rsidP="0089323A">
      <w:pPr>
        <w:pStyle w:val="a"/>
        <w:numPr>
          <w:ilvl w:val="0"/>
          <w:numId w:val="35"/>
        </w:numPr>
      </w:pPr>
      <w:r>
        <w:rPr>
          <w:rFonts w:hint="eastAsia"/>
        </w:rPr>
        <w:t>[Configuration Manager</w:t>
      </w:r>
      <w:del w:id="1081" w:author="Akira Sugiyama [2]" w:date="2017-10-21T02:30:00Z">
        <w:r w:rsidDel="00BB0481">
          <w:rPr>
            <w:rFonts w:hint="eastAsia"/>
          </w:rPr>
          <w:delText xml:space="preserve">] </w:delText>
        </w:r>
      </w:del>
      <w:r>
        <w:rPr>
          <w:rFonts w:hint="eastAsia"/>
        </w:rPr>
        <w:t>のプロパティ</w:t>
      </w:r>
      <w:ins w:id="1082" w:author="Akira Sugiyama [2]" w:date="2017-10-21T02:30:00Z">
        <w:r w:rsidR="00BB0481">
          <w:rPr>
            <w:rFonts w:hint="eastAsia"/>
          </w:rPr>
          <w:t>]</w:t>
        </w:r>
        <w:r w:rsidR="00BB0481">
          <w:t xml:space="preserve"> </w:t>
        </w:r>
      </w:ins>
      <w:r>
        <w:rPr>
          <w:rFonts w:hint="eastAsia"/>
        </w:rPr>
        <w:t>画面で、[操作] タブをクリックし、[ソフトウェア更新プログラムの展開評価サイクル] をクリックして、[直ちに実行] をクリックします。</w:t>
      </w:r>
    </w:p>
    <w:p w14:paraId="13FAA36D" w14:textId="77777777" w:rsidR="0089323A" w:rsidRDefault="0089323A" w:rsidP="0089323A">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718144" behindDoc="0" locked="0" layoutInCell="1" allowOverlap="1" wp14:anchorId="6FC0600F" wp14:editId="69A1D1F9">
                <wp:simplePos x="0" y="0"/>
                <wp:positionH relativeFrom="margin">
                  <wp:posOffset>2014854</wp:posOffset>
                </wp:positionH>
                <wp:positionV relativeFrom="paragraph">
                  <wp:posOffset>1580515</wp:posOffset>
                </wp:positionV>
                <wp:extent cx="249480" cy="241200"/>
                <wp:effectExtent l="0" t="19050" r="36830" b="6985"/>
                <wp:wrapNone/>
                <wp:docPr id="70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6A5F4E"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0600F" id="_x0000_s1163" type="#_x0000_t66" style="position:absolute;left:0;text-align:left;margin-left:158.65pt;margin-top:124.45pt;width:19.65pt;height:19pt;rotation:-2274283fd;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" adj="10442" fillcolor="red" strokecolor="window" strokeweight="1.5pt">
                <v:textbox>
                  <w:txbxContent>
                    <w:p w14:paraId="576A5F4E"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719168" behindDoc="0" locked="0" layoutInCell="1" allowOverlap="1" wp14:anchorId="0FDBEE20" wp14:editId="621ABAD8">
                <wp:simplePos x="0" y="0"/>
                <wp:positionH relativeFrom="margin">
                  <wp:posOffset>3226435</wp:posOffset>
                </wp:positionH>
                <wp:positionV relativeFrom="paragraph">
                  <wp:posOffset>2584930</wp:posOffset>
                </wp:positionV>
                <wp:extent cx="249480" cy="241200"/>
                <wp:effectExtent l="0" t="19050" r="36830" b="6985"/>
                <wp:wrapNone/>
                <wp:docPr id="701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8B37C0"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BEE20" id="_x0000_s1164" type="#_x0000_t66" style="position:absolute;left:0;text-align:left;margin-left:254.05pt;margin-top:203.55pt;width:19.65pt;height:19pt;rotation:-2274283fd;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" adj="10442" fillcolor="red" strokecolor="window" strokeweight="1.5pt">
                <v:textbox>
                  <w:txbxContent>
                    <w:p w14:paraId="0D8B37C0"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716096" behindDoc="0" locked="0" layoutInCell="1" allowOverlap="1" wp14:anchorId="1800B1D4" wp14:editId="6DB2D1DA">
                <wp:simplePos x="0" y="0"/>
                <wp:positionH relativeFrom="margin">
                  <wp:posOffset>1425574</wp:posOffset>
                </wp:positionH>
                <wp:positionV relativeFrom="paragraph">
                  <wp:posOffset>244475</wp:posOffset>
                </wp:positionV>
                <wp:extent cx="249480" cy="241200"/>
                <wp:effectExtent l="0" t="19050" r="36830" b="6985"/>
                <wp:wrapNone/>
                <wp:docPr id="70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2617307"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0B1D4" id="_x0000_s1165" type="#_x0000_t66" style="position:absolute;left:0;text-align:left;margin-left:112.25pt;margin-top:19.25pt;width:19.65pt;height:19pt;rotation:-2274283fd;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" adj="10442" fillcolor="red" strokecolor="window" strokeweight="1.5pt">
                <v:textbox>
                  <w:txbxContent>
                    <w:p w14:paraId="12617307" w14:textId="77777777" w:rsidR="004A7761" w:rsidRDefault="004A7761" w:rsidP="0089323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2A5858D" wp14:editId="2B13B53E">
            <wp:extent cx="3420000" cy="3294968"/>
            <wp:effectExtent l="19050" t="19050" r="9525" b="20320"/>
            <wp:docPr id="7023" name="図 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20000" cy="3294968"/>
                    </a:xfrm>
                    <a:prstGeom prst="rect">
                      <a:avLst/>
                    </a:prstGeom>
                    <a:noFill/>
                    <a:ln>
                      <a:solidFill>
                        <a:schemeClr val="tx1"/>
                      </a:solidFill>
                    </a:ln>
                  </pic:spPr>
                </pic:pic>
              </a:graphicData>
            </a:graphic>
          </wp:inline>
        </w:drawing>
      </w:r>
    </w:p>
    <w:p w14:paraId="3F868705" w14:textId="77777777" w:rsidR="0089323A" w:rsidRDefault="0089323A" w:rsidP="0089323A"/>
    <w:p w14:paraId="26F69C7D" w14:textId="0079B0ED" w:rsidR="00D332FC" w:rsidRDefault="00D332FC" w:rsidP="00C53C4E">
      <w:pPr>
        <w:pStyle w:val="a"/>
        <w:numPr>
          <w:ilvl w:val="0"/>
          <w:numId w:val="35"/>
        </w:numPr>
      </w:pPr>
      <w:r>
        <w:rPr>
          <w:rFonts w:hint="eastAsia"/>
        </w:rPr>
        <w:t>[ソフトウェア更新プログラムの展開評価サイクル]</w:t>
      </w:r>
      <w:r>
        <w:t xml:space="preserve"> </w:t>
      </w:r>
      <w:r>
        <w:rPr>
          <w:rFonts w:hint="eastAsia"/>
        </w:rPr>
        <w:t>画面で、[</w:t>
      </w:r>
      <w:r>
        <w:t>OK</w:t>
      </w:r>
      <w:r>
        <w:rPr>
          <w:rFonts w:hint="eastAsia"/>
        </w:rPr>
        <w:t>]</w:t>
      </w:r>
      <w:r>
        <w:t xml:space="preserve"> </w:t>
      </w:r>
      <w:r>
        <w:rPr>
          <w:rFonts w:hint="eastAsia"/>
        </w:rPr>
        <w:t>をクリックします。</w:t>
      </w:r>
    </w:p>
    <w:p w14:paraId="5DDE40CC" w14:textId="77777777" w:rsidR="00D332FC" w:rsidRPr="00111600" w:rsidRDefault="00D332FC" w:rsidP="00C53C4E">
      <w:pPr>
        <w:pStyle w:val="C"/>
      </w:pPr>
      <w:r w:rsidRPr="000248A3">
        <w:rPr>
          <w:noProof/>
        </w:rPr>
        <w:drawing>
          <wp:inline distT="0" distB="0" distL="0" distR="0" wp14:anchorId="0D5738F1" wp14:editId="6D5817EA">
            <wp:extent cx="3060000" cy="1089656"/>
            <wp:effectExtent l="19050" t="19050" r="26670" b="15875"/>
            <wp:docPr id="5151" name="図 5151" descr="C:\Users\NorieKunii\AppData\Local\Microsoft\Windows\INetCache\Content.Word\CMCL0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orieKunii\AppData\Local\Microsoft\Windows\INetCache\Content.Word\CMCL001.b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60000" cy="1089656"/>
                    </a:xfrm>
                    <a:prstGeom prst="rect">
                      <a:avLst/>
                    </a:prstGeom>
                    <a:noFill/>
                    <a:ln>
                      <a:solidFill>
                        <a:schemeClr val="tx1"/>
                      </a:solidFill>
                    </a:ln>
                  </pic:spPr>
                </pic:pic>
              </a:graphicData>
            </a:graphic>
          </wp:inline>
        </w:drawing>
      </w:r>
    </w:p>
    <w:p w14:paraId="3268C6B3" w14:textId="77777777" w:rsidR="00D71112" w:rsidRDefault="00D71112">
      <w:pPr>
        <w:widowControl/>
        <w:rPr>
          <w:noProof/>
        </w:rPr>
        <w:pPrChange w:id="1083" w:author="Akira Sugiyama [2]" w:date="2017-10-20T20:19:00Z">
          <w:pPr>
            <w:widowControl/>
            <w:jc w:val="left"/>
          </w:pPr>
        </w:pPrChange>
      </w:pPr>
      <w:del w:id="1084" w:author="Akira Sugiyama [2]" w:date="2017-10-20T20:19:00Z">
        <w:r w:rsidDel="002C1A1F">
          <w:br w:type="page"/>
        </w:r>
      </w:del>
    </w:p>
    <w:p w14:paraId="49086384" w14:textId="77777777" w:rsidR="00933647" w:rsidRDefault="00933647">
      <w:pPr>
        <w:widowControl/>
        <w:jc w:val="left"/>
        <w:rPr>
          <w:ins w:id="1085" w:author="Akira Sugiyama [2]" w:date="2017-11-08T18:37:00Z"/>
          <w:noProof/>
        </w:rPr>
      </w:pPr>
      <w:ins w:id="1086" w:author="Akira Sugiyama [2]" w:date="2017-11-08T18:37:00Z">
        <w:r>
          <w:br w:type="page"/>
        </w:r>
      </w:ins>
    </w:p>
    <w:p w14:paraId="789B8CC7" w14:textId="7795CDE3" w:rsidR="00D71112" w:rsidRDefault="00D71112" w:rsidP="00D71112">
      <w:pPr>
        <w:pStyle w:val="a"/>
        <w:numPr>
          <w:ilvl w:val="0"/>
          <w:numId w:val="35"/>
        </w:numPr>
      </w:pPr>
      <w:r>
        <w:rPr>
          <w:rFonts w:hint="eastAsia"/>
        </w:rPr>
        <w:t>しばらくすると、ソフトウェア更新プログラムが適用されます。適用結果については、[コントロール パネル] 画面で、[プログラムのアンインストール] をクリックして表示される [プログラムと機能] 画面より、バージョン番号を参照することで確認</w:t>
      </w:r>
      <w:commentRangeStart w:id="1087"/>
      <w:r>
        <w:rPr>
          <w:rFonts w:hint="eastAsia"/>
        </w:rPr>
        <w:t>できます</w:t>
      </w:r>
      <w:commentRangeEnd w:id="1087"/>
      <w:r w:rsidR="00C70E62">
        <w:rPr>
          <w:rStyle w:val="af8"/>
          <w:noProof w:val="0"/>
        </w:rPr>
        <w:commentReference w:id="1087"/>
      </w:r>
      <w:r>
        <w:rPr>
          <w:rFonts w:hint="eastAsia"/>
        </w:rPr>
        <w:t>。</w:t>
      </w:r>
    </w:p>
    <w:p w14:paraId="0274A0A3" w14:textId="77777777" w:rsidR="003C12DA" w:rsidRDefault="00D71112" w:rsidP="00C06644">
      <w:pPr>
        <w:pStyle w:val="C"/>
      </w:pPr>
      <w:r w:rsidRPr="00A340E0">
        <w:rPr>
          <w:rFonts w:ascii="Segoe UI" w:eastAsia="ＭＳ 明朝" w:hAnsi="Segoe UI" w:cs="Times New Roman" w:hint="eastAsia"/>
          <w:noProof/>
        </w:rPr>
        <mc:AlternateContent>
          <mc:Choice Requires="wps">
            <w:drawing>
              <wp:anchor distT="0" distB="0" distL="114300" distR="114300" simplePos="0" relativeHeight="251738624" behindDoc="0" locked="0" layoutInCell="1" allowOverlap="1" wp14:anchorId="74F1DD71" wp14:editId="54B9939C">
                <wp:simplePos x="0" y="0"/>
                <wp:positionH relativeFrom="margin">
                  <wp:posOffset>4243692</wp:posOffset>
                </wp:positionH>
                <wp:positionV relativeFrom="paragraph">
                  <wp:posOffset>761365</wp:posOffset>
                </wp:positionV>
                <wp:extent cx="249480" cy="241200"/>
                <wp:effectExtent l="0" t="19050" r="36830" b="6985"/>
                <wp:wrapNone/>
                <wp:docPr id="132487702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BDBD15A" w14:textId="77777777" w:rsidR="004A7761" w:rsidRDefault="004A7761" w:rsidP="00D7111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1DD71" id="_x0000_s1166" type="#_x0000_t66" style="position:absolute;left:0;text-align:left;margin-left:334.15pt;margin-top:59.95pt;width:19.65pt;height:19pt;rotation:-2274283fd;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" adj="10442" fillcolor="red" strokecolor="window" strokeweight="1.5pt">
                <v:textbox>
                  <w:txbxContent>
                    <w:p w14:paraId="4BDBD15A" w14:textId="77777777" w:rsidR="004A7761" w:rsidRDefault="004A7761" w:rsidP="00D7111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03CC6C8" wp14:editId="6128834B">
            <wp:extent cx="4314529" cy="3067361"/>
            <wp:effectExtent l="19050" t="19050" r="10160" b="19050"/>
            <wp:docPr id="1324877026" name="図 132487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4314529" cy="3067361"/>
                    </a:xfrm>
                    <a:prstGeom prst="rect">
                      <a:avLst/>
                    </a:prstGeom>
                    <a:noFill/>
                    <a:ln>
                      <a:solidFill>
                        <a:schemeClr val="tx1"/>
                      </a:solidFill>
                    </a:ln>
                  </pic:spPr>
                </pic:pic>
              </a:graphicData>
            </a:graphic>
          </wp:inline>
        </w:drawing>
      </w:r>
    </w:p>
    <w:p w14:paraId="4AFB52D2" w14:textId="77777777" w:rsidR="0097338B" w:rsidRDefault="0097338B" w:rsidP="0097338B">
      <w:r>
        <w:rPr>
          <w:rFonts w:hint="eastAsia"/>
        </w:rPr>
        <w:t>NOTE:</w:t>
      </w:r>
    </w:p>
    <w:p w14:paraId="1D97FE03" w14:textId="77777777" w:rsidR="00933647" w:rsidRDefault="0097338B" w:rsidP="0097338B">
      <w:pPr>
        <w:rPr>
          <w:ins w:id="1088" w:author="Akira Sugiyama [2]" w:date="2017-11-08T18:34:00Z"/>
        </w:rPr>
      </w:pPr>
      <w:r>
        <w:rPr>
          <w:rFonts w:hint="eastAsia"/>
        </w:rPr>
        <w:t>更新プログラムの適用によって</w:t>
      </w:r>
      <w:r w:rsidR="00535542">
        <w:rPr>
          <w:rFonts w:hint="eastAsia"/>
        </w:rPr>
        <w:t>、クライアント コンピューターに適用された</w:t>
      </w:r>
      <w:r>
        <w:rPr>
          <w:rFonts w:hint="eastAsia"/>
        </w:rPr>
        <w:t xml:space="preserve"> Office 365 ProPlus のバージョンは、</w:t>
      </w:r>
      <w:r w:rsidR="00535542">
        <w:rPr>
          <w:rFonts w:hint="eastAsia"/>
        </w:rPr>
        <w:t>コントロール パネルの [プログラムと機能] 画面の他、「4.</w:t>
      </w:r>
      <w:r w:rsidR="00AD0D43">
        <w:rPr>
          <w:rFonts w:hint="eastAsia"/>
        </w:rPr>
        <w:t>2</w:t>
      </w:r>
      <w:r w:rsidR="00535542">
        <w:rPr>
          <w:rFonts w:hint="eastAsia"/>
        </w:rPr>
        <w:t xml:space="preserve"> ConfigMgr コンソールによる展開結果の確認</w:t>
      </w:r>
    </w:p>
    <w:p w14:paraId="26A51610" w14:textId="3AF9D61E" w:rsidR="0097338B" w:rsidRDefault="00535542" w:rsidP="0097338B">
      <w:r>
        <w:rPr>
          <w:rFonts w:hint="eastAsia"/>
        </w:rPr>
        <w:t>」から確認することも可能です。</w:t>
      </w:r>
    </w:p>
    <w:p w14:paraId="264C1A23" w14:textId="77777777" w:rsidR="0097338B" w:rsidRPr="006F6F96" w:rsidRDefault="0097338B" w:rsidP="0097338B"/>
    <w:p w14:paraId="50937EA4" w14:textId="77777777" w:rsidR="00D71112" w:rsidRDefault="00D71112">
      <w:r>
        <w:rPr>
          <w:rFonts w:hint="eastAsia"/>
        </w:rPr>
        <w:t>NOTE:</w:t>
      </w:r>
    </w:p>
    <w:p w14:paraId="456E2FD2" w14:textId="77777777" w:rsidR="00D71112" w:rsidRDefault="00535542">
      <w:r>
        <w:rPr>
          <w:rFonts w:hint="eastAsia"/>
        </w:rPr>
        <w:t>現在、マイクロソフトより提供される更新プログラムのバージョン (</w:t>
      </w:r>
      <w:r w:rsidR="00D71112">
        <w:rPr>
          <w:rFonts w:hint="eastAsia"/>
        </w:rPr>
        <w:t>Office 365 ProPlus</w:t>
      </w:r>
      <w:r>
        <w:rPr>
          <w:rFonts w:hint="eastAsia"/>
        </w:rPr>
        <w:t xml:space="preserve"> の</w:t>
      </w:r>
      <w:r w:rsidR="00D71112">
        <w:rPr>
          <w:rFonts w:hint="eastAsia"/>
        </w:rPr>
        <w:t>バージョン</w:t>
      </w:r>
      <w:r>
        <w:rPr>
          <w:rFonts w:hint="eastAsia"/>
        </w:rPr>
        <w:t xml:space="preserve">) </w:t>
      </w:r>
      <w:r w:rsidR="00D71112">
        <w:rPr>
          <w:rFonts w:hint="eastAsia"/>
        </w:rPr>
        <w:t>は、以下の Web サイトより確認できます。</w:t>
      </w:r>
    </w:p>
    <w:p w14:paraId="2F2D67C0" w14:textId="77777777" w:rsidR="00D71112" w:rsidRDefault="00D71112">
      <w:r>
        <w:rPr>
          <w:rFonts w:hint="eastAsia"/>
        </w:rPr>
        <w:t>Office 365 クライアントの更新プログラム チャネル リリースのバージョン番号およびビルド番号</w:t>
      </w:r>
    </w:p>
    <w:p w14:paraId="7BF21021" w14:textId="2D916ECF" w:rsidR="00AD0D43" w:rsidRDefault="005838B9">
      <w:ins w:id="1089" w:author="KUNII Suguru" w:date="2017-10-27T15:45:00Z">
        <w:r>
          <w:fldChar w:fldCharType="begin"/>
        </w:r>
        <w:r>
          <w:instrText xml:space="preserve"> HYPERLINK "https://support.office.com/ja-jp/article/ae942449-1fca-4484-898b-a933ea23def7" </w:instrText>
        </w:r>
        <w:r>
          <w:fldChar w:fldCharType="separate"/>
        </w:r>
        <w:r w:rsidRPr="00B56EE6">
          <w:rPr>
            <w:rStyle w:val="ab"/>
          </w:rPr>
          <w:t>https://support.office.com/ja-jp/article/ae942449-1fca-4484-898b-a933ea23def7</w:t>
        </w:r>
        <w:r>
          <w:rPr>
            <w:rStyle w:val="ab"/>
          </w:rPr>
          <w:fldChar w:fldCharType="end"/>
        </w:r>
      </w:ins>
      <w:commentRangeStart w:id="1090"/>
      <w:del w:id="1091" w:author="KUNII Suguru" w:date="2017-10-27T15:45:00Z">
        <w:r w:rsidR="00AD0D43" w:rsidDel="005838B9">
          <w:fldChar w:fldCharType="begin"/>
        </w:r>
        <w:r w:rsidR="00AD0D43" w:rsidDel="005838B9">
          <w:delInstrText xml:space="preserve"> HYPERLINK "</w:delInstrText>
        </w:r>
        <w:r w:rsidR="00AD0D43" w:rsidRPr="00AD0D43" w:rsidDel="005838B9">
          <w:delInstrText>https://support.office.com/ja-jp/article/%E6%9B%B4%E6%96%B0%E3%83%97%E3%83%AD%E3%82%B0%E3%83%A9%E3%83%A0-%E3%83%81%E3%83%A3%E3%83%8D%E3%83%AB-%E3%83%AA%E3%83%AA%E3%83%BC%E3%82%B9%E3%81%AE%E3%83%90%E3%83%BC%E3%82%B8%E3%83%A7%E3%83%B3%E7%95%AA%E5%8F%B7%E3%81%A8%E3%83%93%E3%83%AB%E3%83%89%E7%95%AA%E5%8F%B7-ae942449-1fca-4484-898b-a933ea23def7</w:delInstrText>
        </w:r>
        <w:r w:rsidR="00AD0D43" w:rsidDel="005838B9">
          <w:delInstrText xml:space="preserve">" </w:delInstrText>
        </w:r>
        <w:r w:rsidR="00AD0D43" w:rsidDel="005838B9">
          <w:fldChar w:fldCharType="separate"/>
        </w:r>
        <w:r w:rsidR="00AD0D43" w:rsidRPr="00A25B2A" w:rsidDel="005838B9">
          <w:rPr>
            <w:rStyle w:val="ab"/>
          </w:rPr>
          <w:delText>https://support.office.com/ja-jp/article/%E6%9B%B4%E6%96%B0%E3%83%97%E3%83%AD%E3%82%B0%E3%83%A9%E3%83%A0-%E3%83%81%E3%83%A3%E3%83%8D%E3%83%AB-%E3%83%AA%E3%83%AA%E3%83%BC%E3%82%B9%E3%81%AE%E3%83%90%E3%83%BC%E3%82%B8%E3%83%A7%E3%83%B3%E7%95%AA%E5%8F%B7%E3%81%A8%E3%83%93%E3%83%AB%E3%83%89%E7%95%AA%E5%8F%B7-ae942449-1fca-4484-898b-a933ea23def7</w:delText>
        </w:r>
        <w:r w:rsidR="00AD0D43" w:rsidDel="005838B9">
          <w:fldChar w:fldCharType="end"/>
        </w:r>
        <w:commentRangeEnd w:id="1090"/>
        <w:r w:rsidR="00A73406" w:rsidDel="005838B9">
          <w:rPr>
            <w:rStyle w:val="af8"/>
          </w:rPr>
          <w:commentReference w:id="1090"/>
        </w:r>
      </w:del>
    </w:p>
    <w:p w14:paraId="12B3F458" w14:textId="77777777" w:rsidR="00D71112" w:rsidRPr="00D71112" w:rsidRDefault="00D71112"/>
    <w:p w14:paraId="1CB1978E" w14:textId="77777777" w:rsidR="008E427E" w:rsidRDefault="008E427E" w:rsidP="00A0522B">
      <w:pPr>
        <w:rPr>
          <w:rFonts w:asciiTheme="majorHAnsi" w:eastAsiaTheme="majorEastAsia" w:hAnsiTheme="majorHAnsi" w:cstheme="majorBidi"/>
          <w:sz w:val="28"/>
          <w:szCs w:val="28"/>
        </w:rPr>
      </w:pPr>
      <w:bookmarkStart w:id="1092" w:name="_Toc323636607"/>
      <w:bookmarkStart w:id="1093" w:name="_Toc325443923"/>
      <w:bookmarkStart w:id="1094" w:name="_Toc326845397"/>
      <w:r>
        <w:br w:type="page"/>
      </w:r>
    </w:p>
    <w:p w14:paraId="640FF647" w14:textId="77777777" w:rsidR="00067327" w:rsidRDefault="00067327">
      <w:pPr>
        <w:pStyle w:val="1"/>
      </w:pPr>
      <w:bookmarkStart w:id="1095" w:name="_Toc496885385"/>
      <w:bookmarkEnd w:id="1092"/>
      <w:bookmarkEnd w:id="1093"/>
      <w:bookmarkEnd w:id="1094"/>
      <w:r>
        <w:rPr>
          <w:rFonts w:hint="eastAsia"/>
        </w:rPr>
        <w:t>まとめ</w:t>
      </w:r>
      <w:bookmarkEnd w:id="1095"/>
    </w:p>
    <w:p w14:paraId="5367FDE0" w14:textId="3EEE4E9C" w:rsidR="00067327" w:rsidRDefault="000A40CF">
      <w:r>
        <w:rPr>
          <w:rFonts w:hint="eastAsia"/>
        </w:rPr>
        <w:t xml:space="preserve">SCCM Version </w:t>
      </w:r>
      <w:r w:rsidR="00AD0D43">
        <w:rPr>
          <w:rFonts w:hint="eastAsia"/>
        </w:rPr>
        <w:t>1706</w:t>
      </w:r>
      <w:r>
        <w:rPr>
          <w:rFonts w:hint="eastAsia"/>
        </w:rPr>
        <w:t xml:space="preserve"> では、Office 365 ProPlus の展開と更新プログラムの管理を行うために必要な様々なオプションを用意し、これらの管理を効率よく行えるようになっています。</w:t>
      </w:r>
    </w:p>
    <w:p w14:paraId="57834C6C" w14:textId="77777777" w:rsidR="00067327" w:rsidRDefault="00067327">
      <w:r>
        <w:rPr>
          <w:rFonts w:hint="eastAsia"/>
        </w:rPr>
        <w:t xml:space="preserve">本ドキュメントでは </w:t>
      </w:r>
      <w:r w:rsidR="00A3718A">
        <w:rPr>
          <w:rFonts w:hint="eastAsia"/>
        </w:rPr>
        <w:t>SCCM</w:t>
      </w:r>
      <w:r w:rsidR="00A41CB7">
        <w:rPr>
          <w:rFonts w:hint="eastAsia"/>
        </w:rPr>
        <w:t xml:space="preserve"> </w:t>
      </w:r>
      <w:r w:rsidR="000A40CF">
        <w:rPr>
          <w:rFonts w:hint="eastAsia"/>
        </w:rPr>
        <w:t>による Office 365 ProPlus 管理</w:t>
      </w:r>
      <w:r>
        <w:rPr>
          <w:rFonts w:hint="eastAsia"/>
        </w:rPr>
        <w:t>の評価を行う上で必要となる</w:t>
      </w:r>
      <w:r w:rsidR="000A40CF">
        <w:rPr>
          <w:rFonts w:hint="eastAsia"/>
        </w:rPr>
        <w:t>展開手順と更新プログラムの展開</w:t>
      </w:r>
      <w:r>
        <w:rPr>
          <w:rFonts w:hint="eastAsia"/>
        </w:rPr>
        <w:t>手順について説明を行いました。</w:t>
      </w:r>
    </w:p>
    <w:p w14:paraId="6317A11A" w14:textId="77777777" w:rsidR="00067327" w:rsidRDefault="00067327">
      <w:r>
        <w:rPr>
          <w:rFonts w:hint="eastAsia"/>
        </w:rPr>
        <w:t>本ドキュメントが</w:t>
      </w:r>
      <w:r w:rsidR="00A3718A">
        <w:rPr>
          <w:rFonts w:hint="eastAsia"/>
        </w:rPr>
        <w:t>SCCM</w:t>
      </w:r>
      <w:r w:rsidR="00A41CB7">
        <w:rPr>
          <w:rFonts w:hint="eastAsia"/>
        </w:rPr>
        <w:t xml:space="preserve"> </w:t>
      </w:r>
      <w:r>
        <w:rPr>
          <w:rFonts w:hint="eastAsia"/>
        </w:rPr>
        <w:t>の検証、環境構築を行う際の参考になれば幸いです。</w:t>
      </w:r>
    </w:p>
    <w:p w14:paraId="1C8C426E" w14:textId="77777777" w:rsidR="001B6B1C" w:rsidRDefault="001B6B1C"/>
    <w:p w14:paraId="665640A6" w14:textId="77777777" w:rsidR="00682E2E" w:rsidRDefault="00682E2E">
      <w:pPr>
        <w:widowControl/>
        <w:jc w:val="left"/>
        <w:rPr>
          <w:rFonts w:eastAsia="メイリオ" w:cstheme="majorBidi"/>
          <w:b/>
          <w:sz w:val="28"/>
          <w:szCs w:val="32"/>
        </w:rPr>
      </w:pPr>
      <w:bookmarkStart w:id="1096" w:name="_【Appendix】Office_展開ツールと設定ファイルについて"/>
      <w:bookmarkStart w:id="1097" w:name="_Toc495611609"/>
      <w:bookmarkStart w:id="1098" w:name="_Toc495611610"/>
      <w:bookmarkStart w:id="1099" w:name="_Toc495611611"/>
      <w:bookmarkStart w:id="1100" w:name="_Toc495611612"/>
      <w:bookmarkStart w:id="1101" w:name="_Toc495611613"/>
      <w:bookmarkStart w:id="1102" w:name="_Toc495611614"/>
      <w:bookmarkStart w:id="1103" w:name="_Toc495611615"/>
      <w:bookmarkStart w:id="1104" w:name="_Toc495611616"/>
      <w:bookmarkStart w:id="1105" w:name="_Toc495611617"/>
      <w:bookmarkStart w:id="1106" w:name="_Toc495611618"/>
      <w:bookmarkStart w:id="1107" w:name="_Toc476519291"/>
      <w:bookmarkStart w:id="1108" w:name="_Toc477130447"/>
      <w:bookmarkStart w:id="1109" w:name="_Toc476519292"/>
      <w:bookmarkStart w:id="1110" w:name="_Toc477130448"/>
      <w:bookmarkStart w:id="1111" w:name="_Toc476519293"/>
      <w:bookmarkStart w:id="1112" w:name="_Toc477130449"/>
      <w:bookmarkStart w:id="1113" w:name="_Toc476519294"/>
      <w:bookmarkStart w:id="1114" w:name="_Toc477130450"/>
      <w:bookmarkStart w:id="1115" w:name="_Toc476519295"/>
      <w:bookmarkStart w:id="1116" w:name="_Toc477130451"/>
      <w:bookmarkStart w:id="1117" w:name="_Toc476519296"/>
      <w:bookmarkStart w:id="1118" w:name="_Toc477130452"/>
      <w:bookmarkStart w:id="1119" w:name="_Toc476519297"/>
      <w:bookmarkStart w:id="1120" w:name="_Toc477130453"/>
      <w:bookmarkStart w:id="1121" w:name="_Toc476519298"/>
      <w:bookmarkStart w:id="1122" w:name="_Toc477130454"/>
      <w:bookmarkStart w:id="1123" w:name="_Toc476519299"/>
      <w:bookmarkStart w:id="1124" w:name="_Toc477130455"/>
      <w:bookmarkStart w:id="1125" w:name="_Toc476519300"/>
      <w:bookmarkStart w:id="1126" w:name="_Toc477130456"/>
      <w:bookmarkStart w:id="1127" w:name="_Toc476519301"/>
      <w:bookmarkStart w:id="1128" w:name="_Toc477130457"/>
      <w:bookmarkStart w:id="1129" w:name="_Toc476519302"/>
      <w:bookmarkStart w:id="1130" w:name="_Toc477130458"/>
      <w:bookmarkStart w:id="1131" w:name="_Toc476519303"/>
      <w:bookmarkStart w:id="1132" w:name="_Toc477130459"/>
      <w:bookmarkStart w:id="1133" w:name="_Toc476519304"/>
      <w:bookmarkStart w:id="1134" w:name="_Toc477130460"/>
      <w:bookmarkStart w:id="1135" w:name="_Toc476519305"/>
      <w:bookmarkStart w:id="1136" w:name="_Toc477130461"/>
      <w:bookmarkStart w:id="1137" w:name="_Toc476519306"/>
      <w:bookmarkStart w:id="1138" w:name="_Toc477130462"/>
      <w:bookmarkStart w:id="1139" w:name="_Toc476519307"/>
      <w:bookmarkStart w:id="1140" w:name="_Toc477130463"/>
      <w:bookmarkStart w:id="1141" w:name="_Toc476519308"/>
      <w:bookmarkStart w:id="1142" w:name="_Toc477130464"/>
      <w:bookmarkStart w:id="1143" w:name="_Toc476519309"/>
      <w:bookmarkStart w:id="1144" w:name="_Toc477130465"/>
      <w:bookmarkStart w:id="1145" w:name="_Toc476519310"/>
      <w:bookmarkStart w:id="1146" w:name="_Toc477130466"/>
      <w:bookmarkStart w:id="1147" w:name="_Toc476519311"/>
      <w:bookmarkStart w:id="1148" w:name="_Toc477130467"/>
      <w:bookmarkStart w:id="1149" w:name="_Toc476519312"/>
      <w:bookmarkStart w:id="1150" w:name="_Toc477130468"/>
      <w:bookmarkStart w:id="1151" w:name="_Toc476519313"/>
      <w:bookmarkStart w:id="1152" w:name="_Toc477130469"/>
      <w:bookmarkStart w:id="1153" w:name="_Toc476519314"/>
      <w:bookmarkStart w:id="1154" w:name="_Toc477130470"/>
      <w:bookmarkStart w:id="1155" w:name="_Toc476519315"/>
      <w:bookmarkStart w:id="1156" w:name="_Toc477130471"/>
      <w:bookmarkStart w:id="1157" w:name="_Toc476519316"/>
      <w:bookmarkStart w:id="1158" w:name="_Toc477130472"/>
      <w:bookmarkStart w:id="1159" w:name="_Toc476519317"/>
      <w:bookmarkStart w:id="1160" w:name="_Toc477130473"/>
      <w:bookmarkStart w:id="1161" w:name="_Toc476519318"/>
      <w:bookmarkStart w:id="1162" w:name="_Toc477130474"/>
      <w:bookmarkStart w:id="1163" w:name="_Toc476519319"/>
      <w:bookmarkStart w:id="1164" w:name="_Toc477130475"/>
      <w:bookmarkStart w:id="1165" w:name="_【Appendix】PowerShell_スクリプトを利用した展開"/>
      <w:bookmarkStart w:id="1166" w:name="_Toc495611619"/>
      <w:bookmarkStart w:id="1167" w:name="_Toc495611620"/>
      <w:bookmarkStart w:id="1168" w:name="_Toc495611621"/>
      <w:bookmarkStart w:id="1169" w:name="_Toc495611622"/>
      <w:bookmarkStart w:id="1170" w:name="_Toc495611623"/>
      <w:bookmarkStart w:id="1171" w:name="_Toc495611624"/>
      <w:bookmarkStart w:id="1172" w:name="_Toc495611625"/>
      <w:bookmarkStart w:id="1173" w:name="_Toc495611626"/>
      <w:bookmarkStart w:id="1174" w:name="_Toc495611627"/>
      <w:bookmarkStart w:id="1175" w:name="_Toc495611628"/>
      <w:bookmarkStart w:id="1176" w:name="_Toc495611629"/>
      <w:bookmarkStart w:id="1177" w:name="_Toc495611630"/>
      <w:bookmarkStart w:id="1178" w:name="_Toc495611631"/>
      <w:bookmarkStart w:id="1179" w:name="_Toc495611632"/>
      <w:bookmarkStart w:id="1180" w:name="_Toc495611633"/>
      <w:bookmarkStart w:id="1181" w:name="_Toc495611634"/>
      <w:bookmarkStart w:id="1182" w:name="_Toc495611635"/>
      <w:bookmarkStart w:id="1183" w:name="_Toc495611636"/>
      <w:bookmarkStart w:id="1184" w:name="_Toc495611637"/>
      <w:bookmarkStart w:id="1185" w:name="_Toc495611638"/>
      <w:bookmarkStart w:id="1186" w:name="_Toc495611639"/>
      <w:bookmarkStart w:id="1187" w:name="_Toc495611640"/>
      <w:bookmarkStart w:id="1188" w:name="_Toc495611641"/>
      <w:bookmarkStart w:id="1189" w:name="_Toc495611642"/>
      <w:bookmarkStart w:id="1190" w:name="_Toc495611643"/>
      <w:bookmarkStart w:id="1191" w:name="_Toc495611644"/>
      <w:bookmarkStart w:id="1192" w:name="_Toc495611645"/>
      <w:bookmarkStart w:id="1193" w:name="_Toc495611646"/>
      <w:bookmarkStart w:id="1194" w:name="_Toc495611647"/>
      <w:bookmarkStart w:id="1195" w:name="_Toc495611648"/>
      <w:bookmarkStart w:id="1196" w:name="_Toc495611649"/>
      <w:bookmarkStart w:id="1197" w:name="_Toc495611650"/>
      <w:bookmarkStart w:id="1198" w:name="_Toc495611651"/>
      <w:bookmarkStart w:id="1199" w:name="_Toc495611652"/>
      <w:bookmarkStart w:id="1200" w:name="_Toc495611653"/>
      <w:bookmarkStart w:id="1201" w:name="_Toc495611654"/>
      <w:bookmarkStart w:id="1202" w:name="_Toc495611655"/>
      <w:bookmarkStart w:id="1203" w:name="_Toc495611656"/>
      <w:bookmarkStart w:id="1204" w:name="_Toc495611657"/>
      <w:bookmarkStart w:id="1205" w:name="_Toc495611658"/>
      <w:bookmarkStart w:id="1206" w:name="_Toc495611659"/>
      <w:bookmarkStart w:id="1207" w:name="_Toc495611660"/>
      <w:bookmarkStart w:id="1208" w:name="_Toc495611661"/>
      <w:bookmarkStart w:id="1209" w:name="_Toc495611662"/>
      <w:bookmarkStart w:id="1210" w:name="_Toc495611663"/>
      <w:bookmarkStart w:id="1211" w:name="_Toc495611664"/>
      <w:bookmarkStart w:id="1212" w:name="_Toc495611665"/>
      <w:bookmarkStart w:id="1213" w:name="_Toc495611666"/>
      <w:bookmarkStart w:id="1214" w:name="_Toc495611667"/>
      <w:bookmarkStart w:id="1215" w:name="_Toc495611668"/>
      <w:bookmarkStart w:id="1216" w:name="_Toc495611669"/>
      <w:bookmarkStart w:id="1217" w:name="_Toc495611670"/>
      <w:bookmarkStart w:id="1218" w:name="_Toc495611671"/>
      <w:bookmarkStart w:id="1219" w:name="_Toc495611672"/>
      <w:bookmarkStart w:id="1220" w:name="_Toc495611673"/>
      <w:bookmarkStart w:id="1221" w:name="_Toc495611674"/>
      <w:bookmarkStart w:id="1222" w:name="_Toc495611675"/>
      <w:bookmarkStart w:id="1223" w:name="_Toc495611676"/>
      <w:bookmarkStart w:id="1224" w:name="_Toc495611677"/>
      <w:bookmarkStart w:id="1225" w:name="_Toc495611678"/>
      <w:bookmarkStart w:id="1226" w:name="_Toc495611679"/>
      <w:bookmarkStart w:id="1227" w:name="_Toc495611680"/>
      <w:bookmarkStart w:id="1228" w:name="_Toc495611681"/>
      <w:bookmarkStart w:id="1229" w:name="_Toc495611682"/>
      <w:bookmarkStart w:id="1230" w:name="_Toc495611683"/>
      <w:bookmarkStart w:id="1231" w:name="_Toc495611684"/>
      <w:bookmarkStart w:id="1232" w:name="_Toc495611685"/>
      <w:bookmarkStart w:id="1233" w:name="_Toc495611686"/>
      <w:bookmarkStart w:id="1234" w:name="_Toc495611687"/>
      <w:bookmarkStart w:id="1235" w:name="_Toc495611688"/>
      <w:bookmarkStart w:id="1236" w:name="_Toc495611689"/>
      <w:bookmarkStart w:id="1237" w:name="_Toc495611690"/>
      <w:bookmarkStart w:id="1238" w:name="_Toc495611691"/>
      <w:bookmarkStart w:id="1239" w:name="_Toc495611692"/>
      <w:bookmarkStart w:id="1240" w:name="_Toc495611693"/>
      <w:bookmarkStart w:id="1241" w:name="_Toc495611694"/>
      <w:bookmarkStart w:id="1242" w:name="_Toc495611695"/>
      <w:bookmarkStart w:id="1243" w:name="_Toc495611696"/>
      <w:bookmarkStart w:id="1244" w:name="_Toc495611697"/>
      <w:bookmarkStart w:id="1245" w:name="_Toc495611698"/>
      <w:bookmarkStart w:id="1246" w:name="_Toc495611699"/>
      <w:bookmarkStart w:id="1247" w:name="_Toc495611700"/>
      <w:bookmarkStart w:id="1248" w:name="_Toc495611701"/>
      <w:bookmarkStart w:id="1249" w:name="_Toc495611702"/>
      <w:bookmarkStart w:id="1250" w:name="_Toc495611703"/>
      <w:bookmarkStart w:id="1251" w:name="_Toc495611704"/>
      <w:bookmarkStart w:id="1252" w:name="_Toc495611705"/>
      <w:bookmarkStart w:id="1253" w:name="_Toc495611706"/>
      <w:bookmarkStart w:id="1254" w:name="_Toc495611707"/>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r>
        <w:br w:type="page"/>
      </w:r>
    </w:p>
    <w:p w14:paraId="15FAFDE5" w14:textId="77777777" w:rsidR="00396884" w:rsidRDefault="00396884" w:rsidP="00C06644">
      <w:pPr>
        <w:pStyle w:val="1"/>
      </w:pPr>
      <w:bookmarkStart w:id="1255" w:name="_Toc496885386"/>
      <w:r>
        <w:rPr>
          <w:rFonts w:hint="eastAsia"/>
        </w:rPr>
        <w:t>【</w:t>
      </w:r>
      <w:r>
        <w:rPr>
          <w:rFonts w:hint="eastAsia"/>
        </w:rPr>
        <w:t>Appendix</w:t>
      </w:r>
      <w:r>
        <w:rPr>
          <w:rFonts w:hint="eastAsia"/>
        </w:rPr>
        <w:t>】</w:t>
      </w:r>
      <w:r w:rsidRPr="001F72BA">
        <w:rPr>
          <w:rFonts w:hint="eastAsia"/>
        </w:rPr>
        <w:t>更新プログラム</w:t>
      </w:r>
      <w:r>
        <w:rPr>
          <w:rFonts w:hint="eastAsia"/>
        </w:rPr>
        <w:t xml:space="preserve"> </w:t>
      </w:r>
      <w:r w:rsidRPr="001F72BA">
        <w:rPr>
          <w:rFonts w:hint="eastAsia"/>
        </w:rPr>
        <w:t>チャネルの設定</w:t>
      </w:r>
      <w:bookmarkEnd w:id="1255"/>
    </w:p>
    <w:p w14:paraId="58EAE8A5" w14:textId="552F7E43" w:rsidR="00396884" w:rsidRDefault="00C0266B" w:rsidP="00396884">
      <w:r>
        <w:rPr>
          <w:rFonts w:hint="eastAsia"/>
        </w:rPr>
        <w:t xml:space="preserve">Office 365 ProPlus の更新プログラム チャネルの設定は </w:t>
      </w:r>
      <w:r w:rsidR="00B760C8">
        <w:rPr>
          <w:rFonts w:hint="eastAsia"/>
        </w:rPr>
        <w:t>SCCM クライアントに</w:t>
      </w:r>
      <w:r>
        <w:rPr>
          <w:rFonts w:hint="eastAsia"/>
        </w:rPr>
        <w:t xml:space="preserve"> Office 365 ProPlus を</w:t>
      </w:r>
      <w:r w:rsidR="00B760C8">
        <w:rPr>
          <w:rFonts w:hint="eastAsia"/>
        </w:rPr>
        <w:t>展開する際に定義できます。</w:t>
      </w:r>
      <w:r w:rsidR="00025D47">
        <w:rPr>
          <w:rFonts w:hint="eastAsia"/>
        </w:rPr>
        <w:t>一方</w:t>
      </w:r>
      <w:r w:rsidR="00B760C8">
        <w:rPr>
          <w:rFonts w:hint="eastAsia"/>
        </w:rPr>
        <w:t>、後から</w:t>
      </w:r>
      <w:r w:rsidR="00396884">
        <w:rPr>
          <w:rFonts w:hint="eastAsia"/>
        </w:rPr>
        <w:t>更新プログラム チャネル</w:t>
      </w:r>
      <w:r w:rsidR="00B760C8">
        <w:rPr>
          <w:rFonts w:hint="eastAsia"/>
        </w:rPr>
        <w:t>の設定変更を行うときは、次の手順で変更することができます。</w:t>
      </w:r>
    </w:p>
    <w:p w14:paraId="46EBF375" w14:textId="77777777" w:rsidR="00B760C8" w:rsidRDefault="00B760C8" w:rsidP="00396884">
      <w:r>
        <w:rPr>
          <w:rFonts w:hint="eastAsia"/>
        </w:rPr>
        <w:t xml:space="preserve">なお、更新プログラム チャネルの変更はインストール セットすべてが SCCM </w:t>
      </w:r>
      <w:r w:rsidR="0073489A">
        <w:rPr>
          <w:rFonts w:hint="eastAsia"/>
        </w:rPr>
        <w:t>クライアントにダウンロードされることに注意してください。(このため、できるだけ最初に適切な更新プログラム チャネルを選択するようにし、後から更新プログラム チャネルを変更することの無いようにしてください。)</w:t>
      </w:r>
    </w:p>
    <w:p w14:paraId="64E7B076" w14:textId="77777777" w:rsidR="00396884" w:rsidRPr="00AA0522" w:rsidRDefault="00396884" w:rsidP="00396884"/>
    <w:p w14:paraId="27697A5B" w14:textId="77777777" w:rsidR="00396884" w:rsidRDefault="00396884" w:rsidP="00C06644">
      <w:pPr>
        <w:pStyle w:val="a"/>
        <w:widowControl/>
        <w:numPr>
          <w:ilvl w:val="0"/>
          <w:numId w:val="47"/>
        </w:numPr>
      </w:pPr>
      <w:r>
        <w:rPr>
          <w:rFonts w:hint="eastAsia"/>
        </w:rPr>
        <w:t>ドメイン コントローラー (</w:t>
      </w:r>
      <w:r w:rsidRPr="00856015">
        <w:t>dc</w:t>
      </w:r>
      <w:r>
        <w:t>.</w:t>
      </w:r>
      <w:r w:rsidRPr="00856015">
        <w:rPr>
          <w:rFonts w:hint="eastAsia"/>
        </w:rPr>
        <w:t>contoso.com</w:t>
      </w:r>
      <w:r>
        <w:rPr>
          <w:rFonts w:hint="eastAsia"/>
        </w:rPr>
        <w:t xml:space="preserve">) </w:t>
      </w:r>
      <w:r w:rsidRPr="00856015">
        <w:rPr>
          <w:rFonts w:hint="eastAsia"/>
        </w:rPr>
        <w:t>サーバー</w:t>
      </w:r>
      <w:r>
        <w:rPr>
          <w:rFonts w:hint="eastAsia"/>
        </w:rPr>
        <w:t>で、ブラウザーを起動し、</w:t>
      </w:r>
    </w:p>
    <w:p w14:paraId="1487C695" w14:textId="77777777" w:rsidR="00396884" w:rsidRDefault="00396884" w:rsidP="00396884">
      <w:pPr>
        <w:pStyle w:val="a"/>
        <w:widowControl/>
        <w:numPr>
          <w:ilvl w:val="0"/>
          <w:numId w:val="0"/>
        </w:numPr>
        <w:ind w:left="360"/>
      </w:pPr>
      <w:r>
        <w:rPr>
          <w:rFonts w:hint="eastAsia"/>
        </w:rPr>
        <w:t>「</w:t>
      </w:r>
      <w:hyperlink r:id="rId101" w:history="1">
        <w:r w:rsidRPr="009D2EC5">
          <w:rPr>
            <w:rStyle w:val="ab"/>
            <w:rFonts w:hint="eastAsia"/>
          </w:rPr>
          <w:t>https://</w:t>
        </w:r>
        <w:r w:rsidRPr="009D2EC5">
          <w:rPr>
            <w:rStyle w:val="ab"/>
          </w:rPr>
          <w:t>www.</w:t>
        </w:r>
        <w:r w:rsidRPr="009D2EC5">
          <w:rPr>
            <w:rStyle w:val="ab"/>
            <w:rFonts w:hint="eastAsia"/>
          </w:rPr>
          <w:t>microsoft.com/en-us</w:t>
        </w:r>
        <w:r w:rsidRPr="009D2EC5">
          <w:rPr>
            <w:rStyle w:val="ab"/>
          </w:rPr>
          <w:t>/download/details.aspx?id=49030</w:t>
        </w:r>
      </w:hyperlink>
      <w:r>
        <w:rPr>
          <w:rFonts w:hint="eastAsia"/>
        </w:rPr>
        <w:t>」</w:t>
      </w:r>
      <w:r>
        <w:t xml:space="preserve"> </w:t>
      </w:r>
      <w:r>
        <w:rPr>
          <w:rFonts w:hint="eastAsia"/>
        </w:rPr>
        <w:t>を入力して、アクセスします。</w:t>
      </w:r>
    </w:p>
    <w:p w14:paraId="37DA0D95" w14:textId="77777777" w:rsidR="00396884" w:rsidRDefault="00396884" w:rsidP="00396884">
      <w:pPr>
        <w:pStyle w:val="a"/>
        <w:widowControl/>
        <w:numPr>
          <w:ilvl w:val="0"/>
          <w:numId w:val="0"/>
        </w:numPr>
        <w:ind w:left="360"/>
      </w:pPr>
    </w:p>
    <w:p w14:paraId="4347E399" w14:textId="77777777" w:rsidR="00396884" w:rsidRDefault="00396884" w:rsidP="00C06644">
      <w:pPr>
        <w:pStyle w:val="a"/>
        <w:widowControl/>
        <w:numPr>
          <w:ilvl w:val="0"/>
          <w:numId w:val="47"/>
        </w:numPr>
      </w:pPr>
      <w:r>
        <w:rPr>
          <w:rFonts w:hint="eastAsia"/>
        </w:rPr>
        <w:t>M</w:t>
      </w:r>
      <w:r>
        <w:t xml:space="preserve">icrosoft Download Center </w:t>
      </w:r>
      <w:r>
        <w:rPr>
          <w:rFonts w:hint="eastAsia"/>
        </w:rPr>
        <w:t>画面で、[Download]</w:t>
      </w:r>
      <w:r>
        <w:t xml:space="preserve"> </w:t>
      </w:r>
      <w:r>
        <w:rPr>
          <w:rFonts w:hint="eastAsia"/>
        </w:rPr>
        <w:t>をクリックします。</w:t>
      </w:r>
    </w:p>
    <w:p w14:paraId="37F32F96" w14:textId="77777777" w:rsidR="00396884" w:rsidRDefault="00396884" w:rsidP="00396884">
      <w:pPr>
        <w:pStyle w:val="C"/>
      </w:pPr>
      <w:r>
        <w:rPr>
          <w:noProof/>
        </w:rPr>
        <mc:AlternateContent>
          <mc:Choice Requires="wps">
            <w:drawing>
              <wp:anchor distT="0" distB="0" distL="114300" distR="114300" simplePos="0" relativeHeight="251590144" behindDoc="0" locked="0" layoutInCell="1" allowOverlap="1" wp14:anchorId="07AE2399" wp14:editId="3E985AE8">
                <wp:simplePos x="0" y="0"/>
                <wp:positionH relativeFrom="margin">
                  <wp:posOffset>2855099</wp:posOffset>
                </wp:positionH>
                <wp:positionV relativeFrom="paragraph">
                  <wp:posOffset>2088460</wp:posOffset>
                </wp:positionV>
                <wp:extent cx="249555" cy="241300"/>
                <wp:effectExtent l="0" t="19050" r="36195" b="6350"/>
                <wp:wrapNone/>
                <wp:docPr id="434" name="矢印: 左 4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AFCB8F"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E2399" id="矢印: 左 434" o:spid="_x0000_s1167" type="#_x0000_t66" style="position:absolute;left:0;text-align:left;margin-left:224.8pt;margin-top:164.45pt;width:19.65pt;height:19pt;rotation:-2274283fd;z-index:2515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" adj="10443" fillcolor="red" strokecolor="window" strokeweight="1.5pt">
                <v:textbox>
                  <w:txbxContent>
                    <w:p w14:paraId="6CAFCB8F"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5E44434" wp14:editId="51197B7F">
            <wp:extent cx="4320000" cy="2510526"/>
            <wp:effectExtent l="19050" t="19050" r="23495" b="23495"/>
            <wp:docPr id="495" name="図 495" descr="C:\Users\NorieKunii\AppData\Local\Microsoft\Windows\INetCacheContent.Word\スクリーンショット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rieKunii\AppData\Local\Microsoft\Windows\INetCacheContent.Word\スクリーンショット (6).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20000" cy="2510526"/>
                    </a:xfrm>
                    <a:prstGeom prst="rect">
                      <a:avLst/>
                    </a:prstGeom>
                    <a:noFill/>
                    <a:ln>
                      <a:solidFill>
                        <a:schemeClr val="tx1"/>
                      </a:solidFill>
                    </a:ln>
                  </pic:spPr>
                </pic:pic>
              </a:graphicData>
            </a:graphic>
          </wp:inline>
        </w:drawing>
      </w:r>
    </w:p>
    <w:p w14:paraId="2F2125CF" w14:textId="77777777" w:rsidR="00396884" w:rsidRDefault="00396884" w:rsidP="00396884">
      <w:pPr>
        <w:widowControl/>
        <w:jc w:val="left"/>
        <w:rPr>
          <w:noProof/>
        </w:rPr>
      </w:pPr>
      <w:r>
        <w:br w:type="page"/>
      </w:r>
    </w:p>
    <w:p w14:paraId="25B44F97" w14:textId="3201B632" w:rsidR="00396884" w:rsidRDefault="00396884" w:rsidP="00C06644">
      <w:pPr>
        <w:pStyle w:val="a"/>
        <w:widowControl/>
        <w:numPr>
          <w:ilvl w:val="0"/>
          <w:numId w:val="47"/>
        </w:numPr>
      </w:pPr>
      <w:r>
        <w:rPr>
          <w:rFonts w:hint="eastAsia"/>
        </w:rPr>
        <w:t>Chose the download you want 画面で、[</w:t>
      </w:r>
      <w:ins w:id="1256" w:author="Akira Sugiyama [2]" w:date="2017-10-20T20:21:00Z">
        <w:r w:rsidR="002C1A1F">
          <w:rPr>
            <w:rFonts w:ascii="SegoeUI" w:hAnsi="SegoeUI"/>
            <w:color w:val="000000"/>
            <w:sz w:val="23"/>
            <w:szCs w:val="23"/>
          </w:rPr>
          <w:t>admintemplates_x86_4594-1000_en-us.</w:t>
        </w:r>
        <w:commentRangeStart w:id="1257"/>
        <w:commentRangeStart w:id="1258"/>
        <w:r w:rsidR="002C1A1F">
          <w:rPr>
            <w:rFonts w:ascii="SegoeUI" w:hAnsi="SegoeUI"/>
            <w:color w:val="000000"/>
            <w:sz w:val="23"/>
            <w:szCs w:val="23"/>
          </w:rPr>
          <w:t>exe</w:t>
        </w:r>
      </w:ins>
      <w:del w:id="1259" w:author="Akira Sugiyama [2]" w:date="2017-10-20T20:21:00Z">
        <w:r w:rsidDel="002C1A1F">
          <w:delText>adminitemplates</w:delText>
        </w:r>
      </w:del>
      <w:commentRangeEnd w:id="1257"/>
      <w:r w:rsidR="002C1A1F">
        <w:rPr>
          <w:rStyle w:val="af8"/>
          <w:noProof w:val="0"/>
        </w:rPr>
        <w:commentReference w:id="1257"/>
      </w:r>
      <w:commentRangeEnd w:id="1258"/>
      <w:r w:rsidR="007500FD">
        <w:rPr>
          <w:rStyle w:val="af8"/>
          <w:noProof w:val="0"/>
        </w:rPr>
        <w:commentReference w:id="1258"/>
      </w:r>
      <w:del w:id="1260" w:author="Akira Sugiyama [2]" w:date="2017-10-20T20:21:00Z">
        <w:r w:rsidDel="002C1A1F">
          <w:delText>_x86_4468-1000_en-us.exe</w:delText>
        </w:r>
      </w:del>
      <w:r>
        <w:rPr>
          <w:rFonts w:hint="eastAsia"/>
        </w:rPr>
        <w:t>]</w:t>
      </w:r>
      <w:r>
        <w:t xml:space="preserve"> </w:t>
      </w:r>
      <w:r>
        <w:rPr>
          <w:rFonts w:hint="eastAsia"/>
        </w:rPr>
        <w:t>にチェックをつけ、[Next] をクリックします。</w:t>
      </w:r>
    </w:p>
    <w:p w14:paraId="115E2215" w14:textId="03EC7DAC" w:rsidR="00396884" w:rsidRDefault="007500FD" w:rsidP="00396884">
      <w:pPr>
        <w:pStyle w:val="C"/>
        <w:rPr>
          <w:ins w:id="1261" w:author="KUNII Suguru" w:date="2017-10-27T15:48:00Z"/>
        </w:rPr>
      </w:pPr>
      <w:r>
        <w:rPr>
          <w:noProof/>
        </w:rPr>
        <mc:AlternateContent>
          <mc:Choice Requires="wps">
            <w:drawing>
              <wp:anchor distT="0" distB="0" distL="114300" distR="114300" simplePos="0" relativeHeight="251593216" behindDoc="0" locked="0" layoutInCell="1" allowOverlap="1" wp14:anchorId="07B6D73B" wp14:editId="1BC673C8">
                <wp:simplePos x="0" y="0"/>
                <wp:positionH relativeFrom="margin">
                  <wp:posOffset>3758565</wp:posOffset>
                </wp:positionH>
                <wp:positionV relativeFrom="paragraph">
                  <wp:posOffset>1416685</wp:posOffset>
                </wp:positionV>
                <wp:extent cx="249555" cy="241300"/>
                <wp:effectExtent l="0" t="19050" r="36195" b="6350"/>
                <wp:wrapNone/>
                <wp:docPr id="440" name="矢印: 左 4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0FC6C2"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6D73B" id="矢印: 左 440" o:spid="_x0000_s1168" type="#_x0000_t66" style="position:absolute;left:0;text-align:left;margin-left:295.95pt;margin-top:111.55pt;width:19.65pt;height:19pt;rotation:-2274283fd;z-index:2515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" adj="10443" fillcolor="red" strokecolor="window" strokeweight="1.5pt">
                <v:textbox>
                  <w:txbxContent>
                    <w:p w14:paraId="730FC6C2"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591168" behindDoc="0" locked="0" layoutInCell="1" allowOverlap="1" wp14:anchorId="59A393AC" wp14:editId="029ACBA3">
                <wp:simplePos x="0" y="0"/>
                <wp:positionH relativeFrom="margin">
                  <wp:posOffset>1645920</wp:posOffset>
                </wp:positionH>
                <wp:positionV relativeFrom="paragraph">
                  <wp:posOffset>815975</wp:posOffset>
                </wp:positionV>
                <wp:extent cx="249555" cy="241300"/>
                <wp:effectExtent l="0" t="19050" r="36195" b="6350"/>
                <wp:wrapNone/>
                <wp:docPr id="435" name="矢印: 左 4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38A0A6"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393AC" id="矢印: 左 435" o:spid="_x0000_s1169" type="#_x0000_t66" style="position:absolute;left:0;text-align:left;margin-left:129.6pt;margin-top:64.25pt;width:19.65pt;height:19pt;rotation:-2274283fd;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" adj="10443" fillcolor="red" strokecolor="window" strokeweight="1.5pt">
                <v:textbox>
                  <w:txbxContent>
                    <w:p w14:paraId="4338A0A6"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96884">
        <w:rPr>
          <w:noProof/>
        </w:rPr>
        <w:drawing>
          <wp:inline distT="0" distB="0" distL="0" distR="0" wp14:anchorId="191369F5" wp14:editId="74C836F1">
            <wp:extent cx="4320000" cy="2036250"/>
            <wp:effectExtent l="19050" t="19050" r="23495" b="21590"/>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orieKunii\AppData\Local\Microsoft\Windows\INetCacheContent.Word\スクリーンショット (7).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4320000" cy="2036250"/>
                    </a:xfrm>
                    <a:prstGeom prst="rect">
                      <a:avLst/>
                    </a:prstGeom>
                    <a:noFill/>
                    <a:ln>
                      <a:solidFill>
                        <a:schemeClr val="tx1"/>
                      </a:solidFill>
                    </a:ln>
                  </pic:spPr>
                </pic:pic>
              </a:graphicData>
            </a:graphic>
          </wp:inline>
        </w:drawing>
      </w:r>
    </w:p>
    <w:p w14:paraId="241D23A7" w14:textId="4AAE7DF5" w:rsidR="007500FD" w:rsidRPr="007500FD" w:rsidDel="007500FD" w:rsidRDefault="007500FD">
      <w:pPr>
        <w:rPr>
          <w:del w:id="1262" w:author="KUNII Suguru" w:date="2017-10-27T15:50:00Z"/>
          <w:rPrChange w:id="1263" w:author="KUNII Suguru" w:date="2017-10-27T15:48:00Z">
            <w:rPr>
              <w:del w:id="1264" w:author="KUNII Suguru" w:date="2017-10-27T15:50:00Z"/>
            </w:rPr>
          </w:rPrChange>
        </w:rPr>
        <w:pPrChange w:id="1265" w:author="KUNII Suguru" w:date="2017-10-27T15:48:00Z">
          <w:pPr>
            <w:pStyle w:val="C"/>
          </w:pPr>
        </w:pPrChange>
      </w:pPr>
    </w:p>
    <w:p w14:paraId="3F4907CC" w14:textId="77777777" w:rsidR="00396884" w:rsidRDefault="00396884" w:rsidP="00396884">
      <w:pPr>
        <w:pStyle w:val="a"/>
        <w:numPr>
          <w:ilvl w:val="0"/>
          <w:numId w:val="0"/>
        </w:numPr>
        <w:ind w:left="420"/>
      </w:pPr>
      <w:r>
        <w:rPr>
          <w:rFonts w:hint="eastAsia"/>
        </w:rPr>
        <w:t>Note:</w:t>
      </w:r>
    </w:p>
    <w:p w14:paraId="6FBCF8BE" w14:textId="0E7D4DA1" w:rsidR="00396884" w:rsidRPr="00824AC0" w:rsidRDefault="00396884" w:rsidP="00396884">
      <w:pPr>
        <w:pStyle w:val="a"/>
        <w:numPr>
          <w:ilvl w:val="0"/>
          <w:numId w:val="0"/>
        </w:numPr>
        <w:ind w:left="420"/>
      </w:pPr>
      <w:r>
        <w:rPr>
          <w:rFonts w:hint="eastAsia"/>
        </w:rPr>
        <w:t>利用しているOffice 365のエディションに合わせて必要なモジュールをダウン</w:t>
      </w:r>
      <w:r w:rsidR="008B7445">
        <w:rPr>
          <w:rFonts w:hint="eastAsia"/>
        </w:rPr>
        <w:t>ロード</w:t>
      </w:r>
      <w:r>
        <w:rPr>
          <w:rFonts w:hint="eastAsia"/>
        </w:rPr>
        <w:t>します。</w:t>
      </w:r>
    </w:p>
    <w:p w14:paraId="3F9F96D9" w14:textId="77777777" w:rsidR="00396884" w:rsidRDefault="00396884" w:rsidP="00396884">
      <w:pPr>
        <w:widowControl/>
      </w:pPr>
    </w:p>
    <w:p w14:paraId="686AC631" w14:textId="77777777" w:rsidR="00396884" w:rsidRDefault="00396884" w:rsidP="00C06644">
      <w:pPr>
        <w:pStyle w:val="a"/>
        <w:widowControl/>
        <w:numPr>
          <w:ilvl w:val="0"/>
          <w:numId w:val="47"/>
        </w:numPr>
      </w:pPr>
      <w:r>
        <w:rPr>
          <w:rFonts w:hint="eastAsia"/>
        </w:rPr>
        <w:t>M</w:t>
      </w:r>
      <w:r>
        <w:t xml:space="preserve">icrosoft Download Center </w:t>
      </w:r>
      <w:r>
        <w:rPr>
          <w:rFonts w:hint="eastAsia"/>
        </w:rPr>
        <w:t>画面で、[保存] をクリックします。</w:t>
      </w:r>
    </w:p>
    <w:p w14:paraId="63422AF4" w14:textId="77777777" w:rsidR="00396884" w:rsidRDefault="00396884" w:rsidP="00396884">
      <w:pPr>
        <w:pStyle w:val="C"/>
      </w:pPr>
      <w:r>
        <w:rPr>
          <w:noProof/>
        </w:rPr>
        <mc:AlternateContent>
          <mc:Choice Requires="wps">
            <w:drawing>
              <wp:anchor distT="0" distB="0" distL="114300" distR="114300" simplePos="0" relativeHeight="251595264" behindDoc="0" locked="0" layoutInCell="1" allowOverlap="1" wp14:anchorId="2EB0A66D" wp14:editId="49ED6084">
                <wp:simplePos x="0" y="0"/>
                <wp:positionH relativeFrom="margin">
                  <wp:posOffset>2872930</wp:posOffset>
                </wp:positionH>
                <wp:positionV relativeFrom="paragraph">
                  <wp:posOffset>2256999</wp:posOffset>
                </wp:positionV>
                <wp:extent cx="249555" cy="241300"/>
                <wp:effectExtent l="0" t="19050" r="36195" b="6350"/>
                <wp:wrapNone/>
                <wp:docPr id="441" name="矢印: 左 4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5F486C"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0A66D" id="矢印: 左 441" o:spid="_x0000_s1170" type="#_x0000_t66" style="position:absolute;left:0;text-align:left;margin-left:226.2pt;margin-top:177.7pt;width:19.65pt;height:19pt;rotation:-2274283fd;z-index:25159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" adj="10443" fillcolor="red" strokecolor="window" strokeweight="1.5pt">
                <v:textbox>
                  <w:txbxContent>
                    <w:p w14:paraId="255F486C"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29C7548" wp14:editId="374C1004">
            <wp:extent cx="4320000" cy="2511000"/>
            <wp:effectExtent l="19050" t="19050" r="23495" b="22860"/>
            <wp:docPr id="497" name="図 497" descr="C:\Users\NorieKunii\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rieKunii\AppData\Local\Microsoft\Windows\INetCacheContent.Word\スクリーンショット (8).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20000" cy="2511000"/>
                    </a:xfrm>
                    <a:prstGeom prst="rect">
                      <a:avLst/>
                    </a:prstGeom>
                    <a:noFill/>
                    <a:ln>
                      <a:solidFill>
                        <a:schemeClr val="tx1"/>
                      </a:solidFill>
                    </a:ln>
                  </pic:spPr>
                </pic:pic>
              </a:graphicData>
            </a:graphic>
          </wp:inline>
        </w:drawing>
      </w:r>
    </w:p>
    <w:p w14:paraId="536A2861" w14:textId="77777777" w:rsidR="00396884" w:rsidRPr="006A165A" w:rsidRDefault="00396884" w:rsidP="00396884"/>
    <w:p w14:paraId="2A9C0694" w14:textId="77777777" w:rsidR="00396884" w:rsidRDefault="00396884" w:rsidP="00396884">
      <w:pPr>
        <w:widowControl/>
        <w:jc w:val="left"/>
        <w:rPr>
          <w:noProof/>
        </w:rPr>
      </w:pPr>
      <w:r>
        <w:br w:type="page"/>
      </w:r>
    </w:p>
    <w:p w14:paraId="3EB5207A" w14:textId="77777777" w:rsidR="00396884" w:rsidRDefault="00396884" w:rsidP="00C06644">
      <w:pPr>
        <w:pStyle w:val="a"/>
        <w:widowControl/>
        <w:numPr>
          <w:ilvl w:val="0"/>
          <w:numId w:val="47"/>
        </w:numPr>
      </w:pPr>
      <w:r>
        <w:rPr>
          <w:rFonts w:hint="eastAsia"/>
        </w:rPr>
        <w:t>M</w:t>
      </w:r>
      <w:r>
        <w:t xml:space="preserve">icrosoft Download Center </w:t>
      </w:r>
      <w:r>
        <w:rPr>
          <w:rFonts w:hint="eastAsia"/>
        </w:rPr>
        <w:t>画面で、[フォルダを開く] をクリックします。</w:t>
      </w:r>
    </w:p>
    <w:p w14:paraId="45ABB173" w14:textId="77777777" w:rsidR="00396884" w:rsidRDefault="00396884" w:rsidP="00396884">
      <w:pPr>
        <w:pStyle w:val="a"/>
        <w:widowControl/>
        <w:numPr>
          <w:ilvl w:val="0"/>
          <w:numId w:val="0"/>
        </w:numPr>
        <w:ind w:left="360"/>
      </w:pPr>
      <w:r>
        <mc:AlternateContent>
          <mc:Choice Requires="wps">
            <w:drawing>
              <wp:anchor distT="0" distB="0" distL="114300" distR="114300" simplePos="0" relativeHeight="251596288" behindDoc="0" locked="0" layoutInCell="1" allowOverlap="1" wp14:anchorId="7C0F4084" wp14:editId="702B0AB3">
                <wp:simplePos x="0" y="0"/>
                <wp:positionH relativeFrom="margin">
                  <wp:posOffset>3289196</wp:posOffset>
                </wp:positionH>
                <wp:positionV relativeFrom="paragraph">
                  <wp:posOffset>2297942</wp:posOffset>
                </wp:positionV>
                <wp:extent cx="249555" cy="241300"/>
                <wp:effectExtent l="0" t="19050" r="36195" b="6350"/>
                <wp:wrapNone/>
                <wp:docPr id="443" name="矢印: 左 4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89312E"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F4084" id="矢印: 左 443" o:spid="_x0000_s1171" type="#_x0000_t66" style="position:absolute;left:0;text-align:left;margin-left:259pt;margin-top:180.95pt;width:19.65pt;height:19pt;rotation:-2274283fd;z-index:25159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" adj="10443" fillcolor="red" strokecolor="window" strokeweight="1.5pt">
                <v:textbox>
                  <w:txbxContent>
                    <w:p w14:paraId="7689312E"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drawing>
          <wp:inline distT="0" distB="0" distL="0" distR="0" wp14:anchorId="3E4673E2" wp14:editId="2FD86C82">
            <wp:extent cx="4320000" cy="2511000"/>
            <wp:effectExtent l="19050" t="19050" r="23495" b="22860"/>
            <wp:docPr id="498" name="図 498" descr="C:\Users\NorieKunii\AppData\Local\Microsoft\Windows\INetCacheContent.Word\スクリーンショット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rieKunii\AppData\Local\Microsoft\Windows\INetCacheContent.Word\スクリーンショット (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20000" cy="2511000"/>
                    </a:xfrm>
                    <a:prstGeom prst="rect">
                      <a:avLst/>
                    </a:prstGeom>
                    <a:noFill/>
                    <a:ln>
                      <a:solidFill>
                        <a:schemeClr val="tx1"/>
                      </a:solidFill>
                    </a:ln>
                  </pic:spPr>
                </pic:pic>
              </a:graphicData>
            </a:graphic>
          </wp:inline>
        </w:drawing>
      </w:r>
    </w:p>
    <w:p w14:paraId="0830B5F7" w14:textId="77777777" w:rsidR="00396884" w:rsidRDefault="00396884" w:rsidP="00396884">
      <w:pPr>
        <w:widowControl/>
        <w:jc w:val="left"/>
        <w:rPr>
          <w:noProof/>
        </w:rPr>
      </w:pPr>
    </w:p>
    <w:p w14:paraId="4FC168C5" w14:textId="014C9C55" w:rsidR="00396884" w:rsidRDefault="00535542" w:rsidP="002C1A1F">
      <w:pPr>
        <w:pStyle w:val="a"/>
        <w:widowControl/>
        <w:numPr>
          <w:ilvl w:val="0"/>
          <w:numId w:val="47"/>
        </w:numPr>
      </w:pPr>
      <w:r>
        <w:rPr>
          <w:rFonts w:hint="eastAsia"/>
        </w:rPr>
        <w:t>エクスプローラー</w:t>
      </w:r>
      <w:r w:rsidR="00396884">
        <w:rPr>
          <w:rFonts w:hint="eastAsia"/>
        </w:rPr>
        <w:t>画面で、[</w:t>
      </w:r>
      <w:commentRangeStart w:id="1266"/>
      <w:commentRangeStart w:id="1267"/>
      <w:ins w:id="1268" w:author="Akira Sugiyama [2]" w:date="2017-10-20T20:24:00Z">
        <w:r w:rsidR="002C1A1F" w:rsidRPr="002C1A1F">
          <w:t>admintemplates_x86_4594-1000_en-us</w:t>
        </w:r>
      </w:ins>
      <w:commentRangeEnd w:id="1266"/>
      <w:r w:rsidR="00220707">
        <w:rPr>
          <w:rStyle w:val="af8"/>
          <w:noProof w:val="0"/>
        </w:rPr>
        <w:commentReference w:id="1266"/>
      </w:r>
      <w:commentRangeEnd w:id="1267"/>
      <w:r w:rsidR="007500FD">
        <w:rPr>
          <w:rStyle w:val="af8"/>
          <w:noProof w:val="0"/>
        </w:rPr>
        <w:commentReference w:id="1267"/>
      </w:r>
      <w:del w:id="1269" w:author="Akira Sugiyama [2]" w:date="2017-10-20T20:24:00Z">
        <w:r w:rsidR="00396884" w:rsidDel="002C1A1F">
          <w:delText>adminitemplates_x86_4468-1000_en-us.exe</w:delText>
        </w:r>
      </w:del>
      <w:r w:rsidR="00396884">
        <w:rPr>
          <w:rFonts w:hint="eastAsia"/>
        </w:rPr>
        <w:t>]</w:t>
      </w:r>
      <w:r w:rsidR="00396884">
        <w:t xml:space="preserve"> </w:t>
      </w:r>
      <w:r w:rsidR="00396884">
        <w:rPr>
          <w:rFonts w:hint="eastAsia"/>
        </w:rPr>
        <w:t>をダブルクリックします。</w:t>
      </w:r>
    </w:p>
    <w:p w14:paraId="49DD3591" w14:textId="7C472A52" w:rsidR="00396884" w:rsidRDefault="00396884" w:rsidP="00396884">
      <w:pPr>
        <w:pStyle w:val="a"/>
        <w:widowControl/>
        <w:numPr>
          <w:ilvl w:val="0"/>
          <w:numId w:val="0"/>
        </w:numPr>
        <w:ind w:left="360"/>
      </w:pPr>
      <w:r>
        <mc:AlternateContent>
          <mc:Choice Requires="wps">
            <w:drawing>
              <wp:anchor distT="0" distB="0" distL="114300" distR="114300" simplePos="0" relativeHeight="251598336" behindDoc="0" locked="0" layoutInCell="1" allowOverlap="1" wp14:anchorId="1CC7950A" wp14:editId="5157126C">
                <wp:simplePos x="0" y="0"/>
                <wp:positionH relativeFrom="margin">
                  <wp:posOffset>2342514</wp:posOffset>
                </wp:positionH>
                <wp:positionV relativeFrom="paragraph">
                  <wp:posOffset>568325</wp:posOffset>
                </wp:positionV>
                <wp:extent cx="249555" cy="241300"/>
                <wp:effectExtent l="0" t="19050" r="36195" b="6350"/>
                <wp:wrapNone/>
                <wp:docPr id="444" name="矢印: 左 4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5776F4"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7950A" id="矢印: 左 444" o:spid="_x0000_s1172" type="#_x0000_t66" style="position:absolute;left:0;text-align:left;margin-left:184.45pt;margin-top:44.75pt;width:19.65pt;height:19pt;rotation:-2274283fd;z-index:25159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iKSqQIAAC4FAAAOAAAAZHJzL2Uyb0RvYy54bWysVElu2zAU3RfoHQjuG0mOnE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" adj="10443" fillcolor="red" strokecolor="window" strokeweight="1.5pt">
                <v:textbox>
                  <w:txbxContent>
                    <w:p w14:paraId="585776F4"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del w:id="1270" w:author="KUNII Suguru" w:date="2017-10-27T15:52:00Z">
        <w:r w:rsidDel="007500FD">
          <w:drawing>
            <wp:inline distT="0" distB="0" distL="0" distR="0" wp14:anchorId="29E1EC6E" wp14:editId="0FC3860D">
              <wp:extent cx="3059430" cy="1143000"/>
              <wp:effectExtent l="19050" t="19050" r="26670" b="19050"/>
              <wp:docPr id="499" name="図 499" descr="C:\Users\NorieKunii\AppData\Local\Microsoft\Windows\INetCacheContent.Word\dco3650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rieKunii\AppData\Local\Microsoft\Windows\INetCacheContent.Word\dco365001.bmp"/>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50626"/>
                      <a:stretch/>
                    </pic:blipFill>
                    <pic:spPr bwMode="auto">
                      <a:xfrm>
                        <a:off x="0" y="0"/>
                        <a:ext cx="3060000" cy="114321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ns w:id="1271" w:author="KUNII Suguru" w:date="2017-10-27T15:52:00Z">
        <w:r w:rsidR="007500FD">
          <w:drawing>
            <wp:inline distT="0" distB="0" distL="0" distR="0" wp14:anchorId="2FE16ADE" wp14:editId="79434BAE">
              <wp:extent cx="4320000" cy="2055613"/>
              <wp:effectExtent l="19050" t="19050" r="23495" b="2095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0000" cy="2055613"/>
                      </a:xfrm>
                      <a:prstGeom prst="rect">
                        <a:avLst/>
                      </a:prstGeom>
                      <a:noFill/>
                      <a:ln>
                        <a:solidFill>
                          <a:schemeClr val="tx1"/>
                        </a:solidFill>
                      </a:ln>
                    </pic:spPr>
                  </pic:pic>
                </a:graphicData>
              </a:graphic>
            </wp:inline>
          </w:drawing>
        </w:r>
      </w:ins>
    </w:p>
    <w:p w14:paraId="2E7B536C" w14:textId="77777777" w:rsidR="00396884" w:rsidRDefault="00396884" w:rsidP="00396884">
      <w:pPr>
        <w:pStyle w:val="a"/>
        <w:widowControl/>
        <w:numPr>
          <w:ilvl w:val="0"/>
          <w:numId w:val="0"/>
        </w:numPr>
        <w:ind w:left="360"/>
      </w:pPr>
    </w:p>
    <w:p w14:paraId="4C3C1579" w14:textId="77777777" w:rsidR="00396884" w:rsidRDefault="00396884" w:rsidP="00396884">
      <w:pPr>
        <w:widowControl/>
        <w:jc w:val="left"/>
        <w:rPr>
          <w:noProof/>
        </w:rPr>
      </w:pPr>
      <w:r>
        <w:br w:type="page"/>
      </w:r>
    </w:p>
    <w:p w14:paraId="3810A87C" w14:textId="77777777" w:rsidR="00396884" w:rsidRDefault="00396884" w:rsidP="00C06644">
      <w:pPr>
        <w:pStyle w:val="a"/>
        <w:widowControl/>
        <w:numPr>
          <w:ilvl w:val="0"/>
          <w:numId w:val="47"/>
        </w:numPr>
      </w:pPr>
      <w:r>
        <w:t>[</w:t>
      </w:r>
      <w:r>
        <w:rPr>
          <w:rFonts w:hint="eastAsia"/>
        </w:rPr>
        <w:t>The Micorosoft Office 2016 Administrative Templates</w:t>
      </w:r>
      <w:r>
        <w:t xml:space="preserve">] </w:t>
      </w:r>
      <w:r>
        <w:rPr>
          <w:rFonts w:hint="eastAsia"/>
        </w:rPr>
        <w:t>画面で、[</w:t>
      </w:r>
      <w:r>
        <w:t>Clic here to accept the Microsoft Software License Terms.</w:t>
      </w:r>
      <w:r>
        <w:rPr>
          <w:rFonts w:hint="eastAsia"/>
        </w:rPr>
        <w:t>] にチェックをつけ、[Continue] をクリックします。</w:t>
      </w:r>
    </w:p>
    <w:p w14:paraId="721C7B9B" w14:textId="77777777" w:rsidR="00396884" w:rsidRDefault="00396884" w:rsidP="00396884">
      <w:pPr>
        <w:pStyle w:val="C"/>
      </w:pPr>
      <w:r>
        <w:rPr>
          <w:noProof/>
        </w:rPr>
        <mc:AlternateContent>
          <mc:Choice Requires="wps">
            <w:drawing>
              <wp:anchor distT="0" distB="0" distL="114300" distR="114300" simplePos="0" relativeHeight="251601408" behindDoc="0" locked="0" layoutInCell="1" allowOverlap="1" wp14:anchorId="0C8C2B23" wp14:editId="785F97C8">
                <wp:simplePos x="0" y="0"/>
                <wp:positionH relativeFrom="margin">
                  <wp:posOffset>3557952</wp:posOffset>
                </wp:positionH>
                <wp:positionV relativeFrom="paragraph">
                  <wp:posOffset>2259379</wp:posOffset>
                </wp:positionV>
                <wp:extent cx="249555" cy="241300"/>
                <wp:effectExtent l="0" t="19050" r="36195" b="6350"/>
                <wp:wrapNone/>
                <wp:docPr id="445" name="矢印: 左 4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8082AE"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C2B23" id="矢印: 左 445" o:spid="_x0000_s1173" type="#_x0000_t66" style="position:absolute;left:0;text-align:left;margin-left:280.15pt;margin-top:177.9pt;width:19.65pt;height:19pt;rotation:-2274283fd;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" adj="10443" fillcolor="red" strokecolor="window" strokeweight="1.5pt">
                <v:textbox>
                  <w:txbxContent>
                    <w:p w14:paraId="3E8082AE"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00384" behindDoc="0" locked="0" layoutInCell="1" allowOverlap="1" wp14:anchorId="064ECB19" wp14:editId="17D21FE1">
                <wp:simplePos x="0" y="0"/>
                <wp:positionH relativeFrom="margin">
                  <wp:posOffset>341270</wp:posOffset>
                </wp:positionH>
                <wp:positionV relativeFrom="paragraph">
                  <wp:posOffset>2243189</wp:posOffset>
                </wp:positionV>
                <wp:extent cx="249555" cy="241300"/>
                <wp:effectExtent l="0" t="19050" r="36195" b="6350"/>
                <wp:wrapNone/>
                <wp:docPr id="446" name="矢印: 左 4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DE3583"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ECB19" id="矢印: 左 446" o:spid="_x0000_s1174" type="#_x0000_t66" style="position:absolute;left:0;text-align:left;margin-left:26.85pt;margin-top:176.65pt;width:19.65pt;height:19pt;rotation:-2274283fd;z-index:25160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" adj="10443" fillcolor="red" strokecolor="window" strokeweight="1.5pt">
                <v:textbox>
                  <w:txbxContent>
                    <w:p w14:paraId="69DE3583"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31DAB24" wp14:editId="543B6AF4">
            <wp:extent cx="3420000" cy="2542540"/>
            <wp:effectExtent l="19050" t="19050" r="28575" b="10160"/>
            <wp:docPr id="500" name="図 500" descr="C:\Users\NorieKunii\AppData\Local\Microsoft\Windows\INetCacheContent.Word\dco365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orieKunii\AppData\Local\Microsoft\Windows\INetCacheContent.Word\dco365002.b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20000" cy="2542540"/>
                    </a:xfrm>
                    <a:prstGeom prst="rect">
                      <a:avLst/>
                    </a:prstGeom>
                    <a:noFill/>
                    <a:ln>
                      <a:solidFill>
                        <a:schemeClr val="tx1"/>
                      </a:solidFill>
                    </a:ln>
                  </pic:spPr>
                </pic:pic>
              </a:graphicData>
            </a:graphic>
          </wp:inline>
        </w:drawing>
      </w:r>
    </w:p>
    <w:p w14:paraId="0CB7CC18" w14:textId="77777777" w:rsidR="00396884" w:rsidRDefault="00396884" w:rsidP="00396884">
      <w:pPr>
        <w:widowControl/>
        <w:jc w:val="left"/>
      </w:pPr>
    </w:p>
    <w:p w14:paraId="021D5E9C" w14:textId="77777777" w:rsidR="00396884" w:rsidRDefault="00396884" w:rsidP="00C06644">
      <w:pPr>
        <w:pStyle w:val="a"/>
        <w:widowControl/>
        <w:numPr>
          <w:ilvl w:val="0"/>
          <w:numId w:val="47"/>
        </w:numPr>
      </w:pPr>
      <w:r>
        <w:rPr>
          <w:rFonts w:hint="eastAsia"/>
        </w:rPr>
        <w:t>[フォルダーの参照] 画面で、[ダウンロード] を選択し、[OK] をクリックします。</w:t>
      </w:r>
    </w:p>
    <w:p w14:paraId="3BC32864" w14:textId="77777777" w:rsidR="00396884" w:rsidRDefault="00396884" w:rsidP="00396884">
      <w:pPr>
        <w:pStyle w:val="C"/>
      </w:pPr>
      <w:r>
        <w:rPr>
          <w:noProof/>
        </w:rPr>
        <mc:AlternateContent>
          <mc:Choice Requires="wps">
            <w:drawing>
              <wp:anchor distT="0" distB="0" distL="114300" distR="114300" simplePos="0" relativeHeight="251603456" behindDoc="0" locked="0" layoutInCell="1" allowOverlap="1" wp14:anchorId="0682FB9E" wp14:editId="69FBA23B">
                <wp:simplePos x="0" y="0"/>
                <wp:positionH relativeFrom="page">
                  <wp:posOffset>3691871</wp:posOffset>
                </wp:positionH>
                <wp:positionV relativeFrom="paragraph">
                  <wp:posOffset>2590658</wp:posOffset>
                </wp:positionV>
                <wp:extent cx="249555" cy="241300"/>
                <wp:effectExtent l="0" t="19050" r="36195" b="6350"/>
                <wp:wrapNone/>
                <wp:docPr id="447" name="矢印: 左 4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894696"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2FB9E" id="矢印: 左 447" o:spid="_x0000_s1175" type="#_x0000_t66" style="position:absolute;left:0;text-align:left;margin-left:290.7pt;margin-top:204pt;width:19.65pt;height:19pt;rotation:-2274283fd;z-index:25160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" adj="10443" fillcolor="red" strokecolor="window" strokeweight="1.5pt">
                <v:textbox>
                  <w:txbxContent>
                    <w:p w14:paraId="31894696"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Pr>
          <w:noProof/>
        </w:rPr>
        <w:drawing>
          <wp:inline distT="0" distB="0" distL="0" distR="0" wp14:anchorId="758B965C" wp14:editId="07143AF7">
            <wp:extent cx="3060000" cy="2984214"/>
            <wp:effectExtent l="19050" t="19050" r="26670" b="26035"/>
            <wp:docPr id="501" name="図 501" descr="C:\Users\NorieKunii\AppData\Local\Microsoft\Windows\INetCacheContent.Word\dco3650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orieKunii\AppData\Local\Microsoft\Windows\INetCacheContent.Word\dco365003.b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60000" cy="2984214"/>
                    </a:xfrm>
                    <a:prstGeom prst="rect">
                      <a:avLst/>
                    </a:prstGeom>
                    <a:noFill/>
                    <a:ln>
                      <a:solidFill>
                        <a:schemeClr val="tx1"/>
                      </a:solidFill>
                    </a:ln>
                  </pic:spPr>
                </pic:pic>
              </a:graphicData>
            </a:graphic>
          </wp:inline>
        </w:drawing>
      </w:r>
    </w:p>
    <w:p w14:paraId="7A65ABD9" w14:textId="77777777" w:rsidR="00396884" w:rsidRPr="00B07022" w:rsidRDefault="00396884" w:rsidP="00396884"/>
    <w:p w14:paraId="297EAF5A" w14:textId="77777777" w:rsidR="00396884" w:rsidRDefault="00396884" w:rsidP="00396884">
      <w:pPr>
        <w:widowControl/>
        <w:jc w:val="left"/>
        <w:rPr>
          <w:noProof/>
        </w:rPr>
      </w:pPr>
      <w:r>
        <w:br w:type="page"/>
      </w:r>
    </w:p>
    <w:p w14:paraId="7C19CB8F" w14:textId="77777777" w:rsidR="00396884" w:rsidRDefault="00396884" w:rsidP="00C06644">
      <w:pPr>
        <w:pStyle w:val="a"/>
        <w:widowControl/>
        <w:numPr>
          <w:ilvl w:val="0"/>
          <w:numId w:val="47"/>
        </w:numPr>
      </w:pPr>
      <w:r>
        <w:t>[</w:t>
      </w:r>
      <w:r>
        <w:rPr>
          <w:rFonts w:hint="eastAsia"/>
        </w:rPr>
        <w:t>The Micorosoft Office 2016 Administrative Templates</w:t>
      </w:r>
      <w:r>
        <w:t xml:space="preserve">] </w:t>
      </w:r>
      <w:r>
        <w:rPr>
          <w:rFonts w:hint="eastAsia"/>
        </w:rPr>
        <w:t>画面で、[OK] をクリックします。</w:t>
      </w:r>
    </w:p>
    <w:p w14:paraId="04A3322D" w14:textId="77777777" w:rsidR="00396884" w:rsidRDefault="00396884" w:rsidP="00396884">
      <w:pPr>
        <w:pStyle w:val="C"/>
      </w:pPr>
      <w:r>
        <w:rPr>
          <w:noProof/>
        </w:rPr>
        <mc:AlternateContent>
          <mc:Choice Requires="wps">
            <w:drawing>
              <wp:anchor distT="0" distB="0" distL="114300" distR="114300" simplePos="0" relativeHeight="251605504" behindDoc="0" locked="0" layoutInCell="1" allowOverlap="1" wp14:anchorId="2E26CCCE" wp14:editId="218BC1B8">
                <wp:simplePos x="0" y="0"/>
                <wp:positionH relativeFrom="margin">
                  <wp:posOffset>3070822</wp:posOffset>
                </wp:positionH>
                <wp:positionV relativeFrom="paragraph">
                  <wp:posOffset>950454</wp:posOffset>
                </wp:positionV>
                <wp:extent cx="249555" cy="241300"/>
                <wp:effectExtent l="0" t="19050" r="36195" b="6350"/>
                <wp:wrapNone/>
                <wp:docPr id="480" name="矢印: 左 4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4E66BB"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6CCCE" id="矢印: 左 480" o:spid="_x0000_s1176" type="#_x0000_t66" style="position:absolute;left:0;text-align:left;margin-left:241.8pt;margin-top:74.85pt;width:19.65pt;height:19pt;rotation:-2274283fd;z-index:25160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" adj="10443" fillcolor="red" strokecolor="window" strokeweight="1.5pt">
                <v:textbox>
                  <w:txbxContent>
                    <w:p w14:paraId="2D4E66BB"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993833E" wp14:editId="7B1E9B5D">
            <wp:extent cx="3060000" cy="1427696"/>
            <wp:effectExtent l="19050" t="19050" r="26670" b="20320"/>
            <wp:docPr id="502" name="図 502" descr="C:\Users\NorieKunii\AppData\Local\Microsoft\Windows\INetCacheContent.Word\dco365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orieKunii\AppData\Local\Microsoft\Windows\INetCacheContent.Word\dco365004.b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60000" cy="1427696"/>
                    </a:xfrm>
                    <a:prstGeom prst="rect">
                      <a:avLst/>
                    </a:prstGeom>
                    <a:noFill/>
                    <a:ln>
                      <a:solidFill>
                        <a:schemeClr val="tx1"/>
                      </a:solidFill>
                    </a:ln>
                  </pic:spPr>
                </pic:pic>
              </a:graphicData>
            </a:graphic>
          </wp:inline>
        </w:drawing>
      </w:r>
    </w:p>
    <w:p w14:paraId="33C7DAAB" w14:textId="77777777" w:rsidR="00396884" w:rsidRDefault="00396884" w:rsidP="00396884">
      <w:pPr>
        <w:widowControl/>
        <w:jc w:val="left"/>
      </w:pPr>
    </w:p>
    <w:p w14:paraId="151C9795" w14:textId="77777777" w:rsidR="00396884" w:rsidRDefault="00535542" w:rsidP="00C06644">
      <w:pPr>
        <w:pStyle w:val="a"/>
        <w:widowControl/>
        <w:numPr>
          <w:ilvl w:val="0"/>
          <w:numId w:val="47"/>
        </w:numPr>
      </w:pPr>
      <w:r>
        <w:rPr>
          <w:rFonts w:hint="eastAsia"/>
        </w:rPr>
        <w:t>エクスプローラー</w:t>
      </w:r>
      <w:r w:rsidR="00396884">
        <w:rPr>
          <w:rFonts w:hint="eastAsia"/>
        </w:rPr>
        <w:t>画面で、[ダウンロード] - [</w:t>
      </w:r>
      <w:r w:rsidR="00396884">
        <w:t>admx</w:t>
      </w:r>
      <w:r w:rsidR="00396884">
        <w:rPr>
          <w:rFonts w:hint="eastAsia"/>
        </w:rPr>
        <w:t>]</w:t>
      </w:r>
      <w:r w:rsidR="00396884">
        <w:t xml:space="preserve"> </w:t>
      </w:r>
      <w:r w:rsidR="00396884">
        <w:rPr>
          <w:rFonts w:hint="eastAsia"/>
        </w:rPr>
        <w:t>フォルダーを開き、全てのファイルを選択して、Ctrl + C キーを押します。</w:t>
      </w:r>
    </w:p>
    <w:p w14:paraId="04EFF138" w14:textId="77777777" w:rsidR="00396884" w:rsidRDefault="00396884" w:rsidP="00396884">
      <w:pPr>
        <w:pStyle w:val="C"/>
      </w:pPr>
      <w:r>
        <w:rPr>
          <w:noProof/>
        </w:rPr>
        <w:drawing>
          <wp:inline distT="0" distB="0" distL="0" distR="0" wp14:anchorId="603B47AD" wp14:editId="5D39B2A7">
            <wp:extent cx="3060000" cy="2310485"/>
            <wp:effectExtent l="19050" t="19050" r="26670" b="13970"/>
            <wp:docPr id="506" name="図 506" descr="C:\Users\NorieKunii\AppData\Local\Microsoft\Windows\INetCacheContent.Word\dco3650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orieKunii\AppData\Local\Microsoft\Windows\INetCacheContent.Word\dco365005.bm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060000" cy="2310485"/>
                    </a:xfrm>
                    <a:prstGeom prst="rect">
                      <a:avLst/>
                    </a:prstGeom>
                    <a:noFill/>
                    <a:ln>
                      <a:solidFill>
                        <a:schemeClr val="tx1"/>
                      </a:solidFill>
                    </a:ln>
                  </pic:spPr>
                </pic:pic>
              </a:graphicData>
            </a:graphic>
          </wp:inline>
        </w:drawing>
      </w:r>
    </w:p>
    <w:p w14:paraId="0405ACC4" w14:textId="77777777" w:rsidR="00396884" w:rsidRPr="00406B00" w:rsidRDefault="00396884" w:rsidP="00396884"/>
    <w:p w14:paraId="68C19040" w14:textId="77777777" w:rsidR="00396884" w:rsidRDefault="00396884" w:rsidP="00396884">
      <w:pPr>
        <w:widowControl/>
        <w:jc w:val="left"/>
        <w:rPr>
          <w:noProof/>
        </w:rPr>
      </w:pPr>
      <w:r>
        <w:br w:type="page"/>
      </w:r>
    </w:p>
    <w:p w14:paraId="64C7D82A" w14:textId="77777777" w:rsidR="00396884" w:rsidRDefault="00535542" w:rsidP="00C06644">
      <w:pPr>
        <w:pStyle w:val="a"/>
        <w:widowControl/>
        <w:numPr>
          <w:ilvl w:val="0"/>
          <w:numId w:val="47"/>
        </w:numPr>
      </w:pPr>
      <w:r>
        <w:rPr>
          <w:rFonts w:hint="eastAsia"/>
        </w:rPr>
        <w:t>エクスプローラー</w:t>
      </w:r>
      <w:r w:rsidR="00396884">
        <w:rPr>
          <w:rFonts w:hint="eastAsia"/>
        </w:rPr>
        <w:t>画面で、[</w:t>
      </w:r>
      <w:r w:rsidR="00396884">
        <w:t>C</w:t>
      </w:r>
      <w:r w:rsidR="00396884">
        <w:rPr>
          <w:rFonts w:hint="eastAsia"/>
        </w:rPr>
        <w:t>ドライブ] - [</w:t>
      </w:r>
      <w:r w:rsidR="00396884">
        <w:t>Windows</w:t>
      </w:r>
      <w:r w:rsidR="00396884">
        <w:rPr>
          <w:rFonts w:hint="eastAsia"/>
        </w:rPr>
        <w:t>]</w:t>
      </w:r>
      <w:r w:rsidR="00396884">
        <w:t xml:space="preserve"> - [PolicyDefinitions] </w:t>
      </w:r>
      <w:r w:rsidR="00396884">
        <w:rPr>
          <w:rFonts w:hint="eastAsia"/>
        </w:rPr>
        <w:t xml:space="preserve">フォルダーを開き、Ctrl + </w:t>
      </w:r>
      <w:r w:rsidR="00396884">
        <w:t>V</w:t>
      </w:r>
      <w:r w:rsidR="00396884">
        <w:rPr>
          <w:rFonts w:hint="eastAsia"/>
        </w:rPr>
        <w:t xml:space="preserve"> キーを押します。</w:t>
      </w:r>
    </w:p>
    <w:p w14:paraId="61BCB931" w14:textId="77777777" w:rsidR="00396884" w:rsidRDefault="00396884" w:rsidP="00396884">
      <w:pPr>
        <w:pStyle w:val="C"/>
      </w:pPr>
      <w:r>
        <w:rPr>
          <w:noProof/>
        </w:rPr>
        <w:drawing>
          <wp:inline distT="0" distB="0" distL="0" distR="0" wp14:anchorId="0987A5B6" wp14:editId="33ECDFF4">
            <wp:extent cx="3060000" cy="2310485"/>
            <wp:effectExtent l="19050" t="19050" r="26670" b="13970"/>
            <wp:docPr id="507" name="図 507" descr="C:\Users\NorieKunii\AppData\Local\Microsoft\Windows\INetCacheContent.Word\dco3650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orieKunii\AppData\Local\Microsoft\Windows\INetCacheContent.Word\dco365006.bm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60000" cy="2310485"/>
                    </a:xfrm>
                    <a:prstGeom prst="rect">
                      <a:avLst/>
                    </a:prstGeom>
                    <a:noFill/>
                    <a:ln>
                      <a:solidFill>
                        <a:schemeClr val="tx1"/>
                      </a:solidFill>
                    </a:ln>
                  </pic:spPr>
                </pic:pic>
              </a:graphicData>
            </a:graphic>
          </wp:inline>
        </w:drawing>
      </w:r>
    </w:p>
    <w:p w14:paraId="20198942" w14:textId="77777777" w:rsidR="00396884" w:rsidRDefault="00396884" w:rsidP="00396884">
      <w:pPr>
        <w:widowControl/>
        <w:jc w:val="left"/>
      </w:pPr>
    </w:p>
    <w:p w14:paraId="0EB37781" w14:textId="77777777" w:rsidR="00396884" w:rsidRDefault="00396884" w:rsidP="00C06644">
      <w:pPr>
        <w:pStyle w:val="a"/>
        <w:widowControl/>
        <w:numPr>
          <w:ilvl w:val="0"/>
          <w:numId w:val="47"/>
        </w:numPr>
      </w:pPr>
      <w:r w:rsidRPr="00856015">
        <w:rPr>
          <w:rFonts w:hint="eastAsia"/>
        </w:rPr>
        <w:t xml:space="preserve">[サーバーマネージャー] </w:t>
      </w:r>
      <w:r>
        <w:rPr>
          <w:rFonts w:hint="eastAsia"/>
        </w:rPr>
        <w:t>画面で、</w:t>
      </w:r>
      <w:r w:rsidRPr="00856015">
        <w:rPr>
          <w:rFonts w:hint="eastAsia"/>
        </w:rPr>
        <w:t>[</w:t>
      </w:r>
      <w:r>
        <w:rPr>
          <w:rFonts w:hint="eastAsia"/>
        </w:rPr>
        <w:t>ツール</w:t>
      </w:r>
      <w:r w:rsidRPr="00856015">
        <w:rPr>
          <w:rFonts w:hint="eastAsia"/>
        </w:rPr>
        <w:t>]</w:t>
      </w:r>
      <w:r>
        <w:rPr>
          <w:rFonts w:hint="eastAsia"/>
        </w:rPr>
        <w:t xml:space="preserve"> </w:t>
      </w:r>
      <w:r>
        <w:t>–</w:t>
      </w:r>
      <w:r>
        <w:rPr>
          <w:rFonts w:hint="eastAsia"/>
        </w:rPr>
        <w:t xml:space="preserve"> [グループ ポリシーの管理]</w:t>
      </w:r>
      <w:r w:rsidRPr="00856015">
        <w:rPr>
          <w:rFonts w:hint="eastAsia"/>
        </w:rPr>
        <w:t xml:space="preserve"> をクリックします。</w:t>
      </w:r>
    </w:p>
    <w:p w14:paraId="15FC5121" w14:textId="77777777" w:rsidR="00396884" w:rsidRDefault="00396884" w:rsidP="00396884">
      <w:pPr>
        <w:pStyle w:val="C"/>
      </w:pPr>
      <w:r>
        <w:rPr>
          <w:noProof/>
        </w:rPr>
        <w:drawing>
          <wp:inline distT="0" distB="0" distL="0" distR="0" wp14:anchorId="21586D42" wp14:editId="586439BE">
            <wp:extent cx="4320000" cy="3071250"/>
            <wp:effectExtent l="19050" t="19050" r="23495" b="15240"/>
            <wp:docPr id="508"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001.png"/>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577856" behindDoc="0" locked="0" layoutInCell="1" allowOverlap="1" wp14:anchorId="180813C7" wp14:editId="08EB8666">
                <wp:simplePos x="0" y="0"/>
                <wp:positionH relativeFrom="margin">
                  <wp:posOffset>3692619</wp:posOffset>
                </wp:positionH>
                <wp:positionV relativeFrom="paragraph">
                  <wp:posOffset>1993142</wp:posOffset>
                </wp:positionV>
                <wp:extent cx="249555" cy="241300"/>
                <wp:effectExtent l="0" t="19050" r="36195" b="6350"/>
                <wp:wrapNone/>
                <wp:docPr id="481" name="矢印: 左 4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45299C" w14:textId="77777777" w:rsidR="004A7761" w:rsidRDefault="004A7761" w:rsidP="00396884">
                            <w:pPr>
                              <w:jc w:val="center"/>
                            </w:pPr>
                            <w:r>
                              <w:rPr>
                                <w:noProof/>
                              </w:rPr>
                              <w:drawing>
                                <wp:inline distT="0" distB="0" distL="0" distR="0" wp14:anchorId="3412D9BF" wp14:editId="52384383">
                                  <wp:extent cx="0" cy="0"/>
                                  <wp:effectExtent l="0" t="0" r="0" b="0"/>
                                  <wp:docPr id="6262" name="図 62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382CB3C" wp14:editId="5BBBA40C">
                                  <wp:extent cx="0" cy="0"/>
                                  <wp:effectExtent l="0" t="0" r="0" b="0"/>
                                  <wp:docPr id="6264" name="図 62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89145BD" wp14:editId="082D3449">
                                  <wp:extent cx="0" cy="0"/>
                                  <wp:effectExtent l="0" t="0" r="0" b="0"/>
                                  <wp:docPr id="6265" name="図 62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813C7" id="矢印: 左 481" o:spid="_x0000_s1177" type="#_x0000_t66" style="position:absolute;left:0;text-align:left;margin-left:290.75pt;margin-top:156.95pt;width:19.65pt;height:19pt;rotation:-2274283fd;z-index:2515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" adj="10443" fillcolor="red" strokecolor="window" strokeweight="1.5pt">
                <v:textbox>
                  <w:txbxContent>
                    <w:p w14:paraId="4C45299C" w14:textId="77777777" w:rsidR="004A7761" w:rsidRDefault="004A7761" w:rsidP="00396884">
                      <w:pPr>
                        <w:jc w:val="center"/>
                      </w:pPr>
                      <w:r>
                        <w:rPr>
                          <w:noProof/>
                        </w:rPr>
                        <w:drawing>
                          <wp:inline distT="0" distB="0" distL="0" distR="0" wp14:anchorId="3412D9BF" wp14:editId="52384383">
                            <wp:extent cx="0" cy="0"/>
                            <wp:effectExtent l="0" t="0" r="0" b="0"/>
                            <wp:docPr id="6262" name="図 62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382CB3C" wp14:editId="5BBBA40C">
                            <wp:extent cx="0" cy="0"/>
                            <wp:effectExtent l="0" t="0" r="0" b="0"/>
                            <wp:docPr id="6264" name="図 62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89145BD" wp14:editId="082D3449">
                            <wp:extent cx="0" cy="0"/>
                            <wp:effectExtent l="0" t="0" r="0" b="0"/>
                            <wp:docPr id="6265" name="図 62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576832" behindDoc="0" locked="0" layoutInCell="1" allowOverlap="1" wp14:anchorId="4E8FA702" wp14:editId="7806DB27">
                <wp:simplePos x="0" y="0"/>
                <wp:positionH relativeFrom="margin">
                  <wp:posOffset>4033833</wp:posOffset>
                </wp:positionH>
                <wp:positionV relativeFrom="paragraph">
                  <wp:posOffset>113741</wp:posOffset>
                </wp:positionV>
                <wp:extent cx="249555" cy="241300"/>
                <wp:effectExtent l="0" t="19050" r="36195" b="6350"/>
                <wp:wrapNone/>
                <wp:docPr id="482" name="矢印: 左 4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49682A" w14:textId="77777777" w:rsidR="004A7761" w:rsidRDefault="004A7761" w:rsidP="00396884">
                            <w:pPr>
                              <w:jc w:val="center"/>
                            </w:pPr>
                            <w:r>
                              <w:rPr>
                                <w:noProof/>
                              </w:rPr>
                              <w:drawing>
                                <wp:inline distT="0" distB="0" distL="0" distR="0" wp14:anchorId="71F0E628" wp14:editId="41BA89D0">
                                  <wp:extent cx="0" cy="0"/>
                                  <wp:effectExtent l="0" t="0" r="0" b="0"/>
                                  <wp:docPr id="6266" name="図 62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C45BF04" wp14:editId="0ABDB6C0">
                                  <wp:extent cx="0" cy="0"/>
                                  <wp:effectExtent l="0" t="0" r="0" b="0"/>
                                  <wp:docPr id="6267" name="図 62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B18A35E" wp14:editId="6B4008CA">
                                  <wp:extent cx="0" cy="0"/>
                                  <wp:effectExtent l="0" t="0" r="0" b="0"/>
                                  <wp:docPr id="6268" name="図 62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FA702" id="矢印: 左 482" o:spid="_x0000_s1178" type="#_x0000_t66" style="position:absolute;left:0;text-align:left;margin-left:317.6pt;margin-top:8.95pt;width:19.65pt;height:19pt;rotation:-2274283fd;z-index:25157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" adj="10443" fillcolor="red" strokecolor="window" strokeweight="1.5pt">
                <v:textbox>
                  <w:txbxContent>
                    <w:p w14:paraId="0F49682A" w14:textId="77777777" w:rsidR="004A7761" w:rsidRDefault="004A7761" w:rsidP="00396884">
                      <w:pPr>
                        <w:jc w:val="center"/>
                      </w:pPr>
                      <w:r>
                        <w:rPr>
                          <w:noProof/>
                        </w:rPr>
                        <w:drawing>
                          <wp:inline distT="0" distB="0" distL="0" distR="0" wp14:anchorId="71F0E628" wp14:editId="41BA89D0">
                            <wp:extent cx="0" cy="0"/>
                            <wp:effectExtent l="0" t="0" r="0" b="0"/>
                            <wp:docPr id="6266" name="図 62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C45BF04" wp14:editId="0ABDB6C0">
                            <wp:extent cx="0" cy="0"/>
                            <wp:effectExtent l="0" t="0" r="0" b="0"/>
                            <wp:docPr id="6267" name="図 62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B18A35E" wp14:editId="6B4008CA">
                            <wp:extent cx="0" cy="0"/>
                            <wp:effectExtent l="0" t="0" r="0" b="0"/>
                            <wp:docPr id="6268" name="図 62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p>
    <w:p w14:paraId="0E2DD666" w14:textId="77777777" w:rsidR="00396884" w:rsidRDefault="00396884" w:rsidP="00396884">
      <w:r>
        <w:br w:type="page"/>
      </w:r>
    </w:p>
    <w:p w14:paraId="0F86B0F1" w14:textId="77777777" w:rsidR="00396884" w:rsidRDefault="00396884" w:rsidP="00C06644">
      <w:pPr>
        <w:pStyle w:val="a"/>
        <w:widowControl/>
        <w:numPr>
          <w:ilvl w:val="0"/>
          <w:numId w:val="47"/>
        </w:numPr>
      </w:pPr>
      <w:r>
        <w:rPr>
          <w:rFonts w:hint="eastAsia"/>
        </w:rPr>
        <w:t>[グループ ポリシーの管理] 画面で、ドメイン名を右クリックし、[このドメイン</w:t>
      </w:r>
      <w:del w:id="1272" w:author="Akira Sugiyama [2]" w:date="2017-10-21T02:36:00Z">
        <w:r w:rsidDel="00BB0481">
          <w:rPr>
            <w:rFonts w:hint="eastAsia"/>
          </w:rPr>
          <w:delText>名</w:delText>
        </w:r>
      </w:del>
      <w:r>
        <w:rPr>
          <w:rFonts w:hint="eastAsia"/>
        </w:rPr>
        <w:t>に GPO を作成し、このコンテナーにリンクする] をクリックします。</w:t>
      </w:r>
    </w:p>
    <w:p w14:paraId="3D3ED5A2" w14:textId="77777777" w:rsidR="00396884" w:rsidRDefault="00396884" w:rsidP="00396884">
      <w:pPr>
        <w:pStyle w:val="C"/>
      </w:pPr>
      <w:r>
        <w:rPr>
          <w:noProof/>
        </w:rPr>
        <mc:AlternateContent>
          <mc:Choice Requires="wps">
            <w:drawing>
              <wp:anchor distT="0" distB="0" distL="114300" distR="114300" simplePos="0" relativeHeight="251579904" behindDoc="0" locked="0" layoutInCell="1" allowOverlap="1" wp14:anchorId="3A1268CB" wp14:editId="6F4B16E0">
                <wp:simplePos x="0" y="0"/>
                <wp:positionH relativeFrom="margin">
                  <wp:posOffset>2188707</wp:posOffset>
                </wp:positionH>
                <wp:positionV relativeFrom="paragraph">
                  <wp:posOffset>541241</wp:posOffset>
                </wp:positionV>
                <wp:extent cx="249555" cy="241300"/>
                <wp:effectExtent l="0" t="19050" r="36195" b="6350"/>
                <wp:wrapNone/>
                <wp:docPr id="483" name="矢印: 左 4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F3A080" w14:textId="77777777" w:rsidR="004A7761" w:rsidRDefault="004A7761" w:rsidP="00396884">
                            <w:pPr>
                              <w:jc w:val="center"/>
                            </w:pPr>
                            <w:r>
                              <w:rPr>
                                <w:noProof/>
                              </w:rPr>
                              <w:drawing>
                                <wp:inline distT="0" distB="0" distL="0" distR="0" wp14:anchorId="5A4B44B2" wp14:editId="14974E70">
                                  <wp:extent cx="0" cy="0"/>
                                  <wp:effectExtent l="0" t="0" r="0" b="0"/>
                                  <wp:docPr id="6269" name="図 62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BA8D623" wp14:editId="672BC013">
                                  <wp:extent cx="0" cy="0"/>
                                  <wp:effectExtent l="0" t="0" r="0" b="0"/>
                                  <wp:docPr id="6270" name="図 62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747E0F" wp14:editId="5414C12B">
                                  <wp:extent cx="0" cy="0"/>
                                  <wp:effectExtent l="0" t="0" r="0" b="0"/>
                                  <wp:docPr id="6271" name="図 62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268CB" id="矢印: 左 483" o:spid="_x0000_s1179" type="#_x0000_t66" style="position:absolute;left:0;text-align:left;margin-left:172.35pt;margin-top:42.6pt;width:19.65pt;height:19pt;rotation:-2274283fd;z-index:25157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" adj="10443" fillcolor="red" strokecolor="window" strokeweight="1.5pt">
                <v:textbox>
                  <w:txbxContent>
                    <w:p w14:paraId="06F3A080" w14:textId="77777777" w:rsidR="004A7761" w:rsidRDefault="004A7761" w:rsidP="00396884">
                      <w:pPr>
                        <w:jc w:val="center"/>
                      </w:pPr>
                      <w:r>
                        <w:rPr>
                          <w:noProof/>
                        </w:rPr>
                        <w:drawing>
                          <wp:inline distT="0" distB="0" distL="0" distR="0" wp14:anchorId="5A4B44B2" wp14:editId="14974E70">
                            <wp:extent cx="0" cy="0"/>
                            <wp:effectExtent l="0" t="0" r="0" b="0"/>
                            <wp:docPr id="6269" name="図 62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BA8D623" wp14:editId="672BC013">
                            <wp:extent cx="0" cy="0"/>
                            <wp:effectExtent l="0" t="0" r="0" b="0"/>
                            <wp:docPr id="6270" name="図 62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747E0F" wp14:editId="5414C12B">
                            <wp:extent cx="0" cy="0"/>
                            <wp:effectExtent l="0" t="0" r="0" b="0"/>
                            <wp:docPr id="6271" name="図 62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578880" behindDoc="0" locked="0" layoutInCell="1" allowOverlap="1" wp14:anchorId="2EB97521" wp14:editId="1BCF403E">
                <wp:simplePos x="0" y="0"/>
                <wp:positionH relativeFrom="margin">
                  <wp:posOffset>835465</wp:posOffset>
                </wp:positionH>
                <wp:positionV relativeFrom="paragraph">
                  <wp:posOffset>452479</wp:posOffset>
                </wp:positionV>
                <wp:extent cx="249555" cy="241300"/>
                <wp:effectExtent l="0" t="19050" r="36195" b="6350"/>
                <wp:wrapNone/>
                <wp:docPr id="484" name="矢印: 左 4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7B6FC68" w14:textId="77777777" w:rsidR="004A7761" w:rsidRDefault="004A7761" w:rsidP="00396884">
                            <w:pPr>
                              <w:jc w:val="center"/>
                            </w:pPr>
                            <w:r>
                              <w:rPr>
                                <w:noProof/>
                              </w:rPr>
                              <w:drawing>
                                <wp:inline distT="0" distB="0" distL="0" distR="0" wp14:anchorId="1D2F7689" wp14:editId="40E32DC7">
                                  <wp:extent cx="0" cy="0"/>
                                  <wp:effectExtent l="0" t="0" r="0" b="0"/>
                                  <wp:docPr id="1324876832" name="図 13248768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65FF41F" wp14:editId="0A253862">
                                  <wp:extent cx="0" cy="0"/>
                                  <wp:effectExtent l="0" t="0" r="0" b="0"/>
                                  <wp:docPr id="1324876833" name="図 13248768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0F0C963" wp14:editId="406AC73D">
                                  <wp:extent cx="0" cy="0"/>
                                  <wp:effectExtent l="0" t="0" r="0" b="0"/>
                                  <wp:docPr id="1324876834" name="図 13248768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97521" id="矢印: 左 484" o:spid="_x0000_s1180" type="#_x0000_t66" style="position:absolute;left:0;text-align:left;margin-left:65.8pt;margin-top:35.65pt;width:19.65pt;height:19pt;rotation:-2274283fd;z-index:25157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" adj="10443" fillcolor="red" strokecolor="window" strokeweight="1.5pt">
                <v:textbox>
                  <w:txbxContent>
                    <w:p w14:paraId="37B6FC68" w14:textId="77777777" w:rsidR="004A7761" w:rsidRDefault="004A7761" w:rsidP="00396884">
                      <w:pPr>
                        <w:jc w:val="center"/>
                      </w:pPr>
                      <w:r>
                        <w:rPr>
                          <w:noProof/>
                        </w:rPr>
                        <w:drawing>
                          <wp:inline distT="0" distB="0" distL="0" distR="0" wp14:anchorId="1D2F7689" wp14:editId="40E32DC7">
                            <wp:extent cx="0" cy="0"/>
                            <wp:effectExtent l="0" t="0" r="0" b="0"/>
                            <wp:docPr id="1324876832" name="図 13248768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65FF41F" wp14:editId="0A253862">
                            <wp:extent cx="0" cy="0"/>
                            <wp:effectExtent l="0" t="0" r="0" b="0"/>
                            <wp:docPr id="1324876833" name="図 13248768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0F0C963" wp14:editId="406AC73D">
                            <wp:extent cx="0" cy="0"/>
                            <wp:effectExtent l="0" t="0" r="0" b="0"/>
                            <wp:docPr id="1324876834" name="図 13248768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78E04869" wp14:editId="4F46E5B2">
            <wp:extent cx="4320000" cy="3069288"/>
            <wp:effectExtent l="19050" t="19050" r="23495" b="17145"/>
            <wp:docPr id="509" name="図 509" descr="C:\Users\NorieKunii\AppData\Local\Microsoft\Windows\INetCacheContent.Word\dc10-0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rieKunii\AppData\Local\Microsoft\Windows\INetCacheContent.Word\dc10-027.b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20000" cy="3069288"/>
                    </a:xfrm>
                    <a:prstGeom prst="rect">
                      <a:avLst/>
                    </a:prstGeom>
                    <a:noFill/>
                    <a:ln>
                      <a:solidFill>
                        <a:schemeClr val="tx1"/>
                      </a:solidFill>
                    </a:ln>
                  </pic:spPr>
                </pic:pic>
              </a:graphicData>
            </a:graphic>
          </wp:inline>
        </w:drawing>
      </w:r>
    </w:p>
    <w:p w14:paraId="01FDEDD6" w14:textId="77777777" w:rsidR="00396884" w:rsidRPr="000C112D" w:rsidRDefault="00396884" w:rsidP="00396884"/>
    <w:p w14:paraId="0599EC3C" w14:textId="4562DD91" w:rsidR="00396884" w:rsidRDefault="00396884" w:rsidP="00C06644">
      <w:pPr>
        <w:pStyle w:val="a"/>
        <w:widowControl/>
        <w:numPr>
          <w:ilvl w:val="0"/>
          <w:numId w:val="47"/>
        </w:numPr>
      </w:pPr>
      <w:r>
        <w:rPr>
          <w:rFonts w:hint="eastAsia"/>
        </w:rPr>
        <w:t>[新しい</w:t>
      </w:r>
      <w:ins w:id="1273" w:author="Akira Sugiyama [2]" w:date="2017-10-21T02:37:00Z">
        <w:r w:rsidR="00BB0481">
          <w:rPr>
            <w:rFonts w:hint="eastAsia"/>
          </w:rPr>
          <w:t xml:space="preserve"> </w:t>
        </w:r>
      </w:ins>
      <w:r>
        <w:rPr>
          <w:rFonts w:hint="eastAsia"/>
        </w:rPr>
        <w:t>GPO</w:t>
      </w:r>
      <w:r>
        <w:t xml:space="preserve">] </w:t>
      </w:r>
      <w:r>
        <w:rPr>
          <w:rFonts w:hint="eastAsia"/>
        </w:rPr>
        <w:t>画面で、[名前] 欄に 「</w:t>
      </w:r>
      <w:r w:rsidRPr="000D6D53">
        <w:rPr>
          <w:rFonts w:hint="eastAsia"/>
          <w:b/>
        </w:rPr>
        <w:t>Office365ProPlus</w:t>
      </w:r>
      <w:r>
        <w:rPr>
          <w:rFonts w:hint="eastAsia"/>
        </w:rPr>
        <w:t>」 と入力し、[OK] をクリックします。</w:t>
      </w:r>
    </w:p>
    <w:p w14:paraId="7D0863D5" w14:textId="77777777" w:rsidR="00396884" w:rsidRDefault="00396884" w:rsidP="00396884">
      <w:pPr>
        <w:pStyle w:val="C"/>
      </w:pPr>
      <w:r>
        <w:rPr>
          <w:noProof/>
        </w:rPr>
        <mc:AlternateContent>
          <mc:Choice Requires="wps">
            <w:drawing>
              <wp:anchor distT="0" distB="0" distL="114300" distR="114300" simplePos="0" relativeHeight="251580928" behindDoc="0" locked="0" layoutInCell="1" allowOverlap="1" wp14:anchorId="6DE6B9C0" wp14:editId="4770DDA8">
                <wp:simplePos x="0" y="0"/>
                <wp:positionH relativeFrom="margin">
                  <wp:posOffset>954434</wp:posOffset>
                </wp:positionH>
                <wp:positionV relativeFrom="paragraph">
                  <wp:posOffset>422938</wp:posOffset>
                </wp:positionV>
                <wp:extent cx="249555" cy="241300"/>
                <wp:effectExtent l="0" t="19050" r="36195" b="6350"/>
                <wp:wrapNone/>
                <wp:docPr id="485" name="矢印: 左 4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828F89" w14:textId="77777777" w:rsidR="004A7761" w:rsidRDefault="004A7761" w:rsidP="00396884">
                            <w:pPr>
                              <w:jc w:val="center"/>
                            </w:pPr>
                            <w:r>
                              <w:rPr>
                                <w:noProof/>
                              </w:rPr>
                              <w:drawing>
                                <wp:inline distT="0" distB="0" distL="0" distR="0" wp14:anchorId="4EA2C581" wp14:editId="557FC1A6">
                                  <wp:extent cx="0" cy="0"/>
                                  <wp:effectExtent l="0" t="0" r="0" b="0"/>
                                  <wp:docPr id="1324876835" name="図 13248768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34EAB4" wp14:editId="061CB65D">
                                  <wp:extent cx="0" cy="0"/>
                                  <wp:effectExtent l="0" t="0" r="0" b="0"/>
                                  <wp:docPr id="1324876836" name="図 13248768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68CBF64" wp14:editId="30971C3F">
                                  <wp:extent cx="0" cy="0"/>
                                  <wp:effectExtent l="0" t="0" r="0" b="0"/>
                                  <wp:docPr id="1324876837" name="図 13248768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6B9C0" id="矢印: 左 485" o:spid="_x0000_s1181" type="#_x0000_t66" style="position:absolute;left:0;text-align:left;margin-left:75.15pt;margin-top:33.3pt;width:19.65pt;height:19pt;rotation:-2274283fd;z-index:25158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" adj="10443" fillcolor="red" strokecolor="window" strokeweight="1.5pt">
                <v:textbox>
                  <w:txbxContent>
                    <w:p w14:paraId="46828F89" w14:textId="77777777" w:rsidR="004A7761" w:rsidRDefault="004A7761" w:rsidP="00396884">
                      <w:pPr>
                        <w:jc w:val="center"/>
                      </w:pPr>
                      <w:r>
                        <w:rPr>
                          <w:noProof/>
                        </w:rPr>
                        <w:drawing>
                          <wp:inline distT="0" distB="0" distL="0" distR="0" wp14:anchorId="4EA2C581" wp14:editId="557FC1A6">
                            <wp:extent cx="0" cy="0"/>
                            <wp:effectExtent l="0" t="0" r="0" b="0"/>
                            <wp:docPr id="1324876835" name="図 13248768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34EAB4" wp14:editId="061CB65D">
                            <wp:extent cx="0" cy="0"/>
                            <wp:effectExtent l="0" t="0" r="0" b="0"/>
                            <wp:docPr id="1324876836" name="図 13248768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68CBF64" wp14:editId="30971C3F">
                            <wp:extent cx="0" cy="0"/>
                            <wp:effectExtent l="0" t="0" r="0" b="0"/>
                            <wp:docPr id="1324876837" name="図 13248768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581952" behindDoc="0" locked="0" layoutInCell="1" allowOverlap="1" wp14:anchorId="4FF446E1" wp14:editId="694FFF33">
                <wp:simplePos x="0" y="0"/>
                <wp:positionH relativeFrom="margin">
                  <wp:posOffset>2490995</wp:posOffset>
                </wp:positionH>
                <wp:positionV relativeFrom="paragraph">
                  <wp:posOffset>1036513</wp:posOffset>
                </wp:positionV>
                <wp:extent cx="249555" cy="241300"/>
                <wp:effectExtent l="0" t="19050" r="36195" b="6350"/>
                <wp:wrapNone/>
                <wp:docPr id="486" name="矢印: 左 4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4FFB24" w14:textId="77777777" w:rsidR="004A7761" w:rsidRDefault="004A7761" w:rsidP="00396884">
                            <w:pPr>
                              <w:jc w:val="center"/>
                            </w:pPr>
                            <w:r>
                              <w:rPr>
                                <w:noProof/>
                              </w:rPr>
                              <w:drawing>
                                <wp:inline distT="0" distB="0" distL="0" distR="0" wp14:anchorId="172B032D" wp14:editId="68258B5E">
                                  <wp:extent cx="0" cy="0"/>
                                  <wp:effectExtent l="0" t="0" r="0" b="0"/>
                                  <wp:docPr id="1324876838" name="図 13248768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36093EE" wp14:editId="2B17D1D3">
                                  <wp:extent cx="0" cy="0"/>
                                  <wp:effectExtent l="0" t="0" r="0" b="0"/>
                                  <wp:docPr id="1324876839" name="図 13248768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BD9669D" wp14:editId="6E428281">
                                  <wp:extent cx="0" cy="0"/>
                                  <wp:effectExtent l="0" t="0" r="0" b="0"/>
                                  <wp:docPr id="1324876844" name="図 13248768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446E1" id="矢印: 左 486" o:spid="_x0000_s1182" type="#_x0000_t66" style="position:absolute;left:0;text-align:left;margin-left:196.15pt;margin-top:81.6pt;width:19.65pt;height:19pt;rotation:-2274283fd;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" adj="10443" fillcolor="red" strokecolor="window" strokeweight="1.5pt">
                <v:textbox>
                  <w:txbxContent>
                    <w:p w14:paraId="414FFB24" w14:textId="77777777" w:rsidR="004A7761" w:rsidRDefault="004A7761" w:rsidP="00396884">
                      <w:pPr>
                        <w:jc w:val="center"/>
                      </w:pPr>
                      <w:r>
                        <w:rPr>
                          <w:noProof/>
                        </w:rPr>
                        <w:drawing>
                          <wp:inline distT="0" distB="0" distL="0" distR="0" wp14:anchorId="172B032D" wp14:editId="68258B5E">
                            <wp:extent cx="0" cy="0"/>
                            <wp:effectExtent l="0" t="0" r="0" b="0"/>
                            <wp:docPr id="1324876838" name="図 13248768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36093EE" wp14:editId="2B17D1D3">
                            <wp:extent cx="0" cy="0"/>
                            <wp:effectExtent l="0" t="0" r="0" b="0"/>
                            <wp:docPr id="1324876839" name="図 13248768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BD9669D" wp14:editId="6E428281">
                            <wp:extent cx="0" cy="0"/>
                            <wp:effectExtent l="0" t="0" r="0" b="0"/>
                            <wp:docPr id="1324876844" name="図 13248768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3CFE4316" wp14:editId="01606AA1">
            <wp:extent cx="3049099" cy="1368011"/>
            <wp:effectExtent l="19050" t="19050" r="18415" b="22860"/>
            <wp:docPr id="510" name="図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rieKunii\AppData\Local\Microsoft\Windows\INetCacheContent.Word\dc10-028.bmp"/>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049099" cy="1368011"/>
                    </a:xfrm>
                    <a:prstGeom prst="rect">
                      <a:avLst/>
                    </a:prstGeom>
                    <a:noFill/>
                    <a:ln>
                      <a:solidFill>
                        <a:schemeClr val="tx1"/>
                      </a:solidFill>
                    </a:ln>
                  </pic:spPr>
                </pic:pic>
              </a:graphicData>
            </a:graphic>
          </wp:inline>
        </w:drawing>
      </w:r>
    </w:p>
    <w:p w14:paraId="3462630E" w14:textId="77777777" w:rsidR="00396884" w:rsidRDefault="00396884" w:rsidP="00396884">
      <w:r>
        <w:br w:type="page"/>
      </w:r>
    </w:p>
    <w:p w14:paraId="3D7ED4CC" w14:textId="77777777" w:rsidR="00396884" w:rsidRDefault="00396884" w:rsidP="00C06644">
      <w:pPr>
        <w:pStyle w:val="a"/>
        <w:widowControl/>
        <w:numPr>
          <w:ilvl w:val="0"/>
          <w:numId w:val="47"/>
        </w:numPr>
      </w:pPr>
      <w:r>
        <w:rPr>
          <w:rFonts w:hint="eastAsia"/>
        </w:rPr>
        <w:t>[グループポリシーの管理] 画面で、[Office365ProPlus] を右クリックし、[編集] をクリックします。</w:t>
      </w:r>
    </w:p>
    <w:p w14:paraId="45B65F3D" w14:textId="77777777" w:rsidR="00396884" w:rsidRDefault="00396884" w:rsidP="00396884">
      <w:pPr>
        <w:pStyle w:val="C"/>
      </w:pPr>
      <w:r>
        <w:rPr>
          <w:noProof/>
        </w:rPr>
        <mc:AlternateContent>
          <mc:Choice Requires="wps">
            <w:drawing>
              <wp:anchor distT="0" distB="0" distL="114300" distR="114300" simplePos="0" relativeHeight="251582976" behindDoc="0" locked="0" layoutInCell="1" allowOverlap="1" wp14:anchorId="6AE7487A" wp14:editId="45D44DAF">
                <wp:simplePos x="0" y="0"/>
                <wp:positionH relativeFrom="margin">
                  <wp:posOffset>1017959</wp:posOffset>
                </wp:positionH>
                <wp:positionV relativeFrom="paragraph">
                  <wp:posOffset>571169</wp:posOffset>
                </wp:positionV>
                <wp:extent cx="249555" cy="241300"/>
                <wp:effectExtent l="0" t="19050" r="36195" b="6350"/>
                <wp:wrapNone/>
                <wp:docPr id="487" name="矢印: 左 4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026622" w14:textId="77777777" w:rsidR="004A7761" w:rsidRDefault="004A7761" w:rsidP="00396884">
                            <w:pPr>
                              <w:jc w:val="center"/>
                            </w:pPr>
                            <w:r>
                              <w:rPr>
                                <w:noProof/>
                              </w:rPr>
                              <w:drawing>
                                <wp:inline distT="0" distB="0" distL="0" distR="0" wp14:anchorId="26D27B1A" wp14:editId="73C95E3F">
                                  <wp:extent cx="0" cy="0"/>
                                  <wp:effectExtent l="0" t="0" r="0" b="0"/>
                                  <wp:docPr id="1324876845" name="図 13248768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3193DF" wp14:editId="7C028496">
                                  <wp:extent cx="0" cy="0"/>
                                  <wp:effectExtent l="0" t="0" r="0" b="0"/>
                                  <wp:docPr id="1324876846" name="図 13248768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A55FA3" wp14:editId="6E52AE7A">
                                  <wp:extent cx="0" cy="0"/>
                                  <wp:effectExtent l="0" t="0" r="0" b="0"/>
                                  <wp:docPr id="1324876847" name="図 13248768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7487A" id="矢印: 左 487" o:spid="_x0000_s1183" type="#_x0000_t66" style="position:absolute;left:0;text-align:left;margin-left:80.15pt;margin-top:44.95pt;width:19.65pt;height:19pt;rotation:-2274283fd;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" adj="10443" fillcolor="red" strokecolor="window" strokeweight="1.5pt">
                <v:textbox>
                  <w:txbxContent>
                    <w:p w14:paraId="04026622" w14:textId="77777777" w:rsidR="004A7761" w:rsidRDefault="004A7761" w:rsidP="00396884">
                      <w:pPr>
                        <w:jc w:val="center"/>
                      </w:pPr>
                      <w:r>
                        <w:rPr>
                          <w:noProof/>
                        </w:rPr>
                        <w:drawing>
                          <wp:inline distT="0" distB="0" distL="0" distR="0" wp14:anchorId="26D27B1A" wp14:editId="73C95E3F">
                            <wp:extent cx="0" cy="0"/>
                            <wp:effectExtent l="0" t="0" r="0" b="0"/>
                            <wp:docPr id="1324876845" name="図 13248768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3193DF" wp14:editId="7C028496">
                            <wp:extent cx="0" cy="0"/>
                            <wp:effectExtent l="0" t="0" r="0" b="0"/>
                            <wp:docPr id="1324876846" name="図 13248768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A55FA3" wp14:editId="6E52AE7A">
                            <wp:extent cx="0" cy="0"/>
                            <wp:effectExtent l="0" t="0" r="0" b="0"/>
                            <wp:docPr id="1324876847" name="図 13248768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584000" behindDoc="0" locked="0" layoutInCell="1" allowOverlap="1" wp14:anchorId="7CB4FE06" wp14:editId="46822903">
                <wp:simplePos x="0" y="0"/>
                <wp:positionH relativeFrom="margin">
                  <wp:posOffset>1710469</wp:posOffset>
                </wp:positionH>
                <wp:positionV relativeFrom="paragraph">
                  <wp:posOffset>692729</wp:posOffset>
                </wp:positionV>
                <wp:extent cx="249555" cy="241300"/>
                <wp:effectExtent l="0" t="19050" r="36195" b="6350"/>
                <wp:wrapNone/>
                <wp:docPr id="488" name="矢印: 左 4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6721BD" w14:textId="77777777" w:rsidR="004A7761" w:rsidRDefault="004A7761" w:rsidP="00396884">
                            <w:pPr>
                              <w:jc w:val="center"/>
                            </w:pPr>
                            <w:r>
                              <w:rPr>
                                <w:noProof/>
                              </w:rPr>
                              <w:drawing>
                                <wp:inline distT="0" distB="0" distL="0" distR="0" wp14:anchorId="1F829313" wp14:editId="6F5101FD">
                                  <wp:extent cx="0" cy="0"/>
                                  <wp:effectExtent l="0" t="0" r="0" b="0"/>
                                  <wp:docPr id="1324876848" name="図 13248768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1C628B2" wp14:editId="7A13E9C9">
                                  <wp:extent cx="0" cy="0"/>
                                  <wp:effectExtent l="0" t="0" r="0" b="0"/>
                                  <wp:docPr id="1324876849" name="図 13248768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FCBBE7" wp14:editId="42C17EBC">
                                  <wp:extent cx="0" cy="0"/>
                                  <wp:effectExtent l="0" t="0" r="0" b="0"/>
                                  <wp:docPr id="1324876850" name="図 13248768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4FE06" id="矢印: 左 488" o:spid="_x0000_s1184" type="#_x0000_t66" style="position:absolute;left:0;text-align:left;margin-left:134.7pt;margin-top:54.55pt;width:19.65pt;height:19pt;rotation:-2274283fd;z-index:25158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" adj="10443" fillcolor="red" strokecolor="window" strokeweight="1.5pt">
                <v:textbox>
                  <w:txbxContent>
                    <w:p w14:paraId="106721BD" w14:textId="77777777" w:rsidR="004A7761" w:rsidRDefault="004A7761" w:rsidP="00396884">
                      <w:pPr>
                        <w:jc w:val="center"/>
                      </w:pPr>
                      <w:r>
                        <w:rPr>
                          <w:noProof/>
                        </w:rPr>
                        <w:drawing>
                          <wp:inline distT="0" distB="0" distL="0" distR="0" wp14:anchorId="1F829313" wp14:editId="6F5101FD">
                            <wp:extent cx="0" cy="0"/>
                            <wp:effectExtent l="0" t="0" r="0" b="0"/>
                            <wp:docPr id="1324876848" name="図 13248768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1C628B2" wp14:editId="7A13E9C9">
                            <wp:extent cx="0" cy="0"/>
                            <wp:effectExtent l="0" t="0" r="0" b="0"/>
                            <wp:docPr id="1324876849" name="図 13248768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FCBBE7" wp14:editId="42C17EBC">
                            <wp:extent cx="0" cy="0"/>
                            <wp:effectExtent l="0" t="0" r="0" b="0"/>
                            <wp:docPr id="1324876850" name="図 13248768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0A6C233F" wp14:editId="7190E27A">
            <wp:extent cx="4320000" cy="3067031"/>
            <wp:effectExtent l="19050" t="19050" r="23495" b="19685"/>
            <wp:docPr id="511" name="図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orieKunii\AppData\Local\Microsoft\Windows\INetCacheContent.Word\dc10-029.bmp"/>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noFill/>
                    <a:ln>
                      <a:solidFill>
                        <a:schemeClr val="tx1"/>
                      </a:solidFill>
                    </a:ln>
                  </pic:spPr>
                </pic:pic>
              </a:graphicData>
            </a:graphic>
          </wp:inline>
        </w:drawing>
      </w:r>
    </w:p>
    <w:p w14:paraId="5F8606A8" w14:textId="77777777" w:rsidR="00396884" w:rsidRPr="000D4253" w:rsidRDefault="00396884" w:rsidP="00396884"/>
    <w:p w14:paraId="33BA414F" w14:textId="77777777" w:rsidR="00396884" w:rsidRDefault="00396884" w:rsidP="00C06644">
      <w:pPr>
        <w:pStyle w:val="a"/>
        <w:widowControl/>
        <w:numPr>
          <w:ilvl w:val="0"/>
          <w:numId w:val="47"/>
        </w:numPr>
      </w:pPr>
      <w:r>
        <w:rPr>
          <w:rFonts w:hint="eastAsia"/>
        </w:rPr>
        <w:t xml:space="preserve">[グループ ポリシー管理エディター] 画面で、[コンピューターの構成] </w:t>
      </w:r>
      <w:r>
        <w:t>–</w:t>
      </w:r>
      <w:r>
        <w:rPr>
          <w:rFonts w:hint="eastAsia"/>
        </w:rPr>
        <w:t xml:space="preserve"> [ポリシー] </w:t>
      </w:r>
      <w:r>
        <w:t>–</w:t>
      </w:r>
      <w:r>
        <w:rPr>
          <w:rFonts w:hint="eastAsia"/>
        </w:rPr>
        <w:t xml:space="preserve"> [管理用テンプレート] </w:t>
      </w:r>
      <w:r>
        <w:t>–</w:t>
      </w:r>
      <w:r>
        <w:rPr>
          <w:rFonts w:hint="eastAsia"/>
        </w:rPr>
        <w:t xml:space="preserve"> [</w:t>
      </w:r>
      <w:r>
        <w:t>Micorosoft Office 2016</w:t>
      </w:r>
      <w:r>
        <w:rPr>
          <w:rFonts w:hint="eastAsia"/>
        </w:rPr>
        <w:t xml:space="preserve"> </w:t>
      </w:r>
      <w:r>
        <w:t>(</w:t>
      </w:r>
      <w:r>
        <w:rPr>
          <w:rFonts w:hint="eastAsia"/>
        </w:rPr>
        <w:t>マシン</w:t>
      </w:r>
      <w:r>
        <w:t>)</w:t>
      </w:r>
      <w:r>
        <w:rPr>
          <w:rFonts w:hint="eastAsia"/>
        </w:rPr>
        <w:t xml:space="preserve">] </w:t>
      </w:r>
      <w:r>
        <w:t>–</w:t>
      </w:r>
      <w:r>
        <w:rPr>
          <w:rFonts w:hint="eastAsia"/>
        </w:rPr>
        <w:t xml:space="preserve"> [更新] をクリックし、[チャネルの更新] をダブルクリック</w:t>
      </w:r>
      <w:commentRangeStart w:id="1274"/>
      <w:commentRangeStart w:id="1275"/>
      <w:r>
        <w:rPr>
          <w:rFonts w:hint="eastAsia"/>
        </w:rPr>
        <w:t>します</w:t>
      </w:r>
      <w:commentRangeEnd w:id="1274"/>
      <w:r w:rsidR="002C1A1F">
        <w:rPr>
          <w:rStyle w:val="af8"/>
          <w:noProof w:val="0"/>
        </w:rPr>
        <w:commentReference w:id="1274"/>
      </w:r>
      <w:commentRangeEnd w:id="1275"/>
      <w:r w:rsidR="007500FD">
        <w:rPr>
          <w:rStyle w:val="af8"/>
          <w:noProof w:val="0"/>
        </w:rPr>
        <w:commentReference w:id="1275"/>
      </w:r>
      <w:r>
        <w:rPr>
          <w:rFonts w:hint="eastAsia"/>
        </w:rPr>
        <w:t>。</w:t>
      </w:r>
    </w:p>
    <w:p w14:paraId="0B684B38" w14:textId="77E15044" w:rsidR="00396884" w:rsidRDefault="007500FD" w:rsidP="00396884">
      <w:pPr>
        <w:pStyle w:val="C"/>
      </w:pPr>
      <w:r>
        <w:rPr>
          <w:noProof/>
        </w:rPr>
        <mc:AlternateContent>
          <mc:Choice Requires="wps">
            <w:drawing>
              <wp:anchor distT="0" distB="0" distL="114300" distR="114300" simplePos="0" relativeHeight="251585024" behindDoc="0" locked="0" layoutInCell="1" allowOverlap="1" wp14:anchorId="5E4D642B" wp14:editId="5DA6E048">
                <wp:simplePos x="0" y="0"/>
                <wp:positionH relativeFrom="margin">
                  <wp:posOffset>2496821</wp:posOffset>
                </wp:positionH>
                <wp:positionV relativeFrom="paragraph">
                  <wp:posOffset>1169670</wp:posOffset>
                </wp:positionV>
                <wp:extent cx="249555" cy="241300"/>
                <wp:effectExtent l="0" t="19050" r="36195" b="6350"/>
                <wp:wrapNone/>
                <wp:docPr id="489" name="矢印: 左 4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4AD903" w14:textId="77777777" w:rsidR="004A7761" w:rsidRDefault="004A7761" w:rsidP="00396884">
                            <w:pPr>
                              <w:jc w:val="center"/>
                            </w:pPr>
                            <w:r>
                              <w:rPr>
                                <w:noProof/>
                              </w:rPr>
                              <w:drawing>
                                <wp:inline distT="0" distB="0" distL="0" distR="0" wp14:anchorId="25860E47" wp14:editId="22DE7729">
                                  <wp:extent cx="0" cy="0"/>
                                  <wp:effectExtent l="0" t="0" r="0" b="0"/>
                                  <wp:docPr id="1324876851" name="図 13248768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B8E30AB" wp14:editId="28EDE29E">
                                  <wp:extent cx="0" cy="0"/>
                                  <wp:effectExtent l="0" t="0" r="0" b="0"/>
                                  <wp:docPr id="1324876852" name="図 13248768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91BA0B6" wp14:editId="43F153BD">
                                  <wp:extent cx="0" cy="0"/>
                                  <wp:effectExtent l="0" t="0" r="0" b="0"/>
                                  <wp:docPr id="1324876853" name="図 13248768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D642B" id="矢印: 左 489" o:spid="_x0000_s1185" type="#_x0000_t66" style="position:absolute;left:0;text-align:left;margin-left:196.6pt;margin-top:92.1pt;width:19.65pt;height:19pt;rotation:-2274283fd;z-index:25158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" adj="10443" fillcolor="red" strokecolor="window" strokeweight="1.5pt">
                <v:textbox>
                  <w:txbxContent>
                    <w:p w14:paraId="064AD903" w14:textId="77777777" w:rsidR="004A7761" w:rsidRDefault="004A7761" w:rsidP="00396884">
                      <w:pPr>
                        <w:jc w:val="center"/>
                      </w:pPr>
                      <w:r>
                        <w:rPr>
                          <w:noProof/>
                        </w:rPr>
                        <w:drawing>
                          <wp:inline distT="0" distB="0" distL="0" distR="0" wp14:anchorId="25860E47" wp14:editId="22DE7729">
                            <wp:extent cx="0" cy="0"/>
                            <wp:effectExtent l="0" t="0" r="0" b="0"/>
                            <wp:docPr id="1324876851" name="図 13248768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B8E30AB" wp14:editId="28EDE29E">
                            <wp:extent cx="0" cy="0"/>
                            <wp:effectExtent l="0" t="0" r="0" b="0"/>
                            <wp:docPr id="1324876852" name="図 13248768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91BA0B6" wp14:editId="43F153BD">
                            <wp:extent cx="0" cy="0"/>
                            <wp:effectExtent l="0" t="0" r="0" b="0"/>
                            <wp:docPr id="1324876853" name="図 13248768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06528" behindDoc="0" locked="0" layoutInCell="1" allowOverlap="1" wp14:anchorId="79047A6A" wp14:editId="7606368C">
                <wp:simplePos x="0" y="0"/>
                <wp:positionH relativeFrom="margin">
                  <wp:posOffset>1108074</wp:posOffset>
                </wp:positionH>
                <wp:positionV relativeFrom="paragraph">
                  <wp:posOffset>1447165</wp:posOffset>
                </wp:positionV>
                <wp:extent cx="249555" cy="241300"/>
                <wp:effectExtent l="0" t="19050" r="36195" b="6350"/>
                <wp:wrapNone/>
                <wp:docPr id="490" name="矢印: 左 4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77DFD3"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47A6A" id="矢印: 左 490" o:spid="_x0000_s1186" type="#_x0000_t66" style="position:absolute;left:0;text-align:left;margin-left:87.25pt;margin-top:113.95pt;width:19.65pt;height:19pt;rotation:-2274283fd;z-index:25160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" adj="10443" fillcolor="red" strokecolor="window" strokeweight="1.5pt">
                <v:textbox>
                  <w:txbxContent>
                    <w:p w14:paraId="4F77DFD3" w14:textId="77777777" w:rsidR="004A7761" w:rsidRDefault="004A7761" w:rsidP="0039688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ins w:id="1276" w:author="KUNII Suguru" w:date="2017-10-27T15:57:00Z">
        <w:r>
          <w:rPr>
            <w:noProof/>
          </w:rPr>
          <w:drawing>
            <wp:inline distT="0" distB="0" distL="0" distR="0" wp14:anchorId="31E9BD78" wp14:editId="641047C1">
              <wp:extent cx="4320000" cy="1870929"/>
              <wp:effectExtent l="19050" t="19050" r="23495" b="1524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20000" cy="1870929"/>
                      </a:xfrm>
                      <a:prstGeom prst="rect">
                        <a:avLst/>
                      </a:prstGeom>
                      <a:noFill/>
                      <a:ln>
                        <a:solidFill>
                          <a:schemeClr val="tx1"/>
                        </a:solidFill>
                      </a:ln>
                    </pic:spPr>
                  </pic:pic>
                </a:graphicData>
              </a:graphic>
            </wp:inline>
          </w:drawing>
        </w:r>
      </w:ins>
      <w:del w:id="1277" w:author="KUNII Suguru" w:date="2017-10-27T15:57:00Z">
        <w:r w:rsidR="00396884" w:rsidDel="007500FD">
          <w:rPr>
            <w:noProof/>
          </w:rPr>
          <w:drawing>
            <wp:inline distT="0" distB="0" distL="0" distR="0" wp14:anchorId="1C5DCF8D" wp14:editId="46D066CA">
              <wp:extent cx="4320000" cy="3067361"/>
              <wp:effectExtent l="19050" t="19050" r="23495" b="19050"/>
              <wp:docPr id="544" name="図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0000" cy="3067361"/>
                      </a:xfrm>
                      <a:prstGeom prst="rect">
                        <a:avLst/>
                      </a:prstGeom>
                      <a:noFill/>
                      <a:ln>
                        <a:solidFill>
                          <a:schemeClr val="tx1"/>
                        </a:solidFill>
                      </a:ln>
                    </pic:spPr>
                  </pic:pic>
                </a:graphicData>
              </a:graphic>
            </wp:inline>
          </w:drawing>
        </w:r>
      </w:del>
    </w:p>
    <w:p w14:paraId="44D28AED" w14:textId="77777777" w:rsidR="00396884" w:rsidRDefault="00396884" w:rsidP="00396884">
      <w:r>
        <w:br w:type="page"/>
      </w:r>
    </w:p>
    <w:p w14:paraId="5C2887CE" w14:textId="2209DC2C" w:rsidR="00396884" w:rsidRDefault="00396884" w:rsidP="00C06644">
      <w:pPr>
        <w:pStyle w:val="a"/>
        <w:widowControl/>
        <w:numPr>
          <w:ilvl w:val="0"/>
          <w:numId w:val="47"/>
        </w:numPr>
      </w:pPr>
      <w:r>
        <w:rPr>
          <w:rFonts w:hint="eastAsia"/>
        </w:rPr>
        <w:t>[チャネルの更新] 画面で、[有効] をクリックし、[チャネル</w:t>
      </w:r>
      <w:del w:id="1278" w:author="KUNII Suguru" w:date="2017-10-27T16:02:00Z">
        <w:r w:rsidDel="005C3CB4">
          <w:rPr>
            <w:rFonts w:hint="eastAsia"/>
          </w:rPr>
          <w:delText>の識別子</w:delText>
        </w:r>
      </w:del>
      <w:ins w:id="1279" w:author="KUNII Suguru" w:date="2017-10-27T16:02:00Z">
        <w:r w:rsidR="005C3CB4">
          <w:rPr>
            <w:rFonts w:hint="eastAsia"/>
          </w:rPr>
          <w:t>名</w:t>
        </w:r>
      </w:ins>
      <w:r>
        <w:rPr>
          <w:rFonts w:hint="eastAsia"/>
        </w:rPr>
        <w:t>] 欄</w:t>
      </w:r>
      <w:ins w:id="1280" w:author="KUNII Suguru" w:date="2017-10-27T16:02:00Z">
        <w:r w:rsidR="005C3CB4">
          <w:rPr>
            <w:rFonts w:hint="eastAsia"/>
          </w:rPr>
          <w:t xml:space="preserve">から [半期チャネル (対象指定)] </w:t>
        </w:r>
      </w:ins>
      <w:del w:id="1281" w:author="KUNII Suguru" w:date="2017-10-27T16:02:00Z">
        <w:r w:rsidDel="005C3CB4">
          <w:rPr>
            <w:rFonts w:hint="eastAsia"/>
          </w:rPr>
          <w:delText>に「</w:delText>
        </w:r>
        <w:r w:rsidRPr="00614C3D" w:rsidDel="005C3CB4">
          <w:rPr>
            <w:rFonts w:hint="eastAsia"/>
            <w:b/>
          </w:rPr>
          <w:delText>Validation</w:delText>
        </w:r>
        <w:r w:rsidDel="005C3CB4">
          <w:rPr>
            <w:rFonts w:hint="eastAsia"/>
          </w:rPr>
          <w:delText>」と入力</w:delText>
        </w:r>
      </w:del>
      <w:ins w:id="1282" w:author="KUNII Suguru" w:date="2017-10-27T16:02:00Z">
        <w:r w:rsidR="005C3CB4">
          <w:rPr>
            <w:rFonts w:hint="eastAsia"/>
          </w:rPr>
          <w:t>を選択</w:t>
        </w:r>
      </w:ins>
      <w:r>
        <w:rPr>
          <w:rFonts w:hint="eastAsia"/>
        </w:rPr>
        <w:t>して、[OK] をクリック</w:t>
      </w:r>
      <w:commentRangeStart w:id="1283"/>
      <w:commentRangeStart w:id="1284"/>
      <w:r>
        <w:rPr>
          <w:rFonts w:hint="eastAsia"/>
        </w:rPr>
        <w:t>します</w:t>
      </w:r>
      <w:commentRangeEnd w:id="1283"/>
      <w:r w:rsidR="002C1A1F">
        <w:rPr>
          <w:rStyle w:val="af8"/>
          <w:noProof w:val="0"/>
        </w:rPr>
        <w:commentReference w:id="1283"/>
      </w:r>
      <w:commentRangeEnd w:id="1284"/>
      <w:r w:rsidR="00DE6EE8">
        <w:rPr>
          <w:rStyle w:val="af8"/>
          <w:noProof w:val="0"/>
        </w:rPr>
        <w:commentReference w:id="1284"/>
      </w:r>
      <w:r>
        <w:rPr>
          <w:rFonts w:hint="eastAsia"/>
        </w:rPr>
        <w:t>。</w:t>
      </w:r>
    </w:p>
    <w:p w14:paraId="19EEBE48" w14:textId="6ECA1086" w:rsidR="00396884" w:rsidRDefault="005C3CB4" w:rsidP="00396884">
      <w:pPr>
        <w:pStyle w:val="C"/>
      </w:pPr>
      <w:r>
        <w:rPr>
          <w:noProof/>
        </w:rPr>
        <mc:AlternateContent>
          <mc:Choice Requires="wps">
            <w:drawing>
              <wp:anchor distT="0" distB="0" distL="114300" distR="114300" simplePos="0" relativeHeight="251608576" behindDoc="0" locked="0" layoutInCell="1" allowOverlap="1" wp14:anchorId="53BEA110" wp14:editId="5C8923C8">
                <wp:simplePos x="0" y="0"/>
                <wp:positionH relativeFrom="margin">
                  <wp:posOffset>1235710</wp:posOffset>
                </wp:positionH>
                <wp:positionV relativeFrom="paragraph">
                  <wp:posOffset>1165860</wp:posOffset>
                </wp:positionV>
                <wp:extent cx="249555" cy="241300"/>
                <wp:effectExtent l="0" t="19050" r="36195" b="6350"/>
                <wp:wrapNone/>
                <wp:docPr id="492" name="矢印: 左 4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77F939" w14:textId="77777777" w:rsidR="004A7761" w:rsidRDefault="004A7761" w:rsidP="00396884">
                            <w:pPr>
                              <w:jc w:val="center"/>
                            </w:pPr>
                            <w:r>
                              <w:rPr>
                                <w:noProof/>
                              </w:rPr>
                              <w:drawing>
                                <wp:inline distT="0" distB="0" distL="0" distR="0" wp14:anchorId="5F5152FB" wp14:editId="4DE94C56">
                                  <wp:extent cx="0" cy="0"/>
                                  <wp:effectExtent l="0" t="0" r="0" b="0"/>
                                  <wp:docPr id="1324876857" name="図 13248768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A226154" wp14:editId="63FC7E13">
                                  <wp:extent cx="0" cy="0"/>
                                  <wp:effectExtent l="0" t="0" r="0" b="0"/>
                                  <wp:docPr id="1324876858" name="図 13248768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7D7F55" wp14:editId="318AD751">
                                  <wp:extent cx="0" cy="0"/>
                                  <wp:effectExtent l="0" t="0" r="0" b="0"/>
                                  <wp:docPr id="1324876859" name="図 13248768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EA110" id="矢印: 左 492" o:spid="_x0000_s1187" type="#_x0000_t66" style="position:absolute;left:0;text-align:left;margin-left:97.3pt;margin-top:91.8pt;width:19.65pt;height:19pt;rotation:-2274283fd;z-index:25160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" adj="10443" fillcolor="red" strokecolor="window" strokeweight="1.5pt">
                <v:textbox>
                  <w:txbxContent>
                    <w:p w14:paraId="1D77F939" w14:textId="77777777" w:rsidR="004A7761" w:rsidRDefault="004A7761" w:rsidP="00396884">
                      <w:pPr>
                        <w:jc w:val="center"/>
                      </w:pPr>
                      <w:r>
                        <w:rPr>
                          <w:noProof/>
                        </w:rPr>
                        <w:drawing>
                          <wp:inline distT="0" distB="0" distL="0" distR="0" wp14:anchorId="5F5152FB" wp14:editId="4DE94C56">
                            <wp:extent cx="0" cy="0"/>
                            <wp:effectExtent l="0" t="0" r="0" b="0"/>
                            <wp:docPr id="1324876857" name="図 13248768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A226154" wp14:editId="63FC7E13">
                            <wp:extent cx="0" cy="0"/>
                            <wp:effectExtent l="0" t="0" r="0" b="0"/>
                            <wp:docPr id="1324876858" name="図 13248768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7D7F55" wp14:editId="318AD751">
                            <wp:extent cx="0" cy="0"/>
                            <wp:effectExtent l="0" t="0" r="0" b="0"/>
                            <wp:docPr id="1324876859" name="図 13248768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396884">
        <w:rPr>
          <w:noProof/>
        </w:rPr>
        <mc:AlternateContent>
          <mc:Choice Requires="wps">
            <w:drawing>
              <wp:anchor distT="0" distB="0" distL="114300" distR="114300" simplePos="0" relativeHeight="251610624" behindDoc="0" locked="0" layoutInCell="1" allowOverlap="1" wp14:anchorId="153B4DB7" wp14:editId="3D30746D">
                <wp:simplePos x="0" y="0"/>
                <wp:positionH relativeFrom="margin">
                  <wp:posOffset>2473959</wp:posOffset>
                </wp:positionH>
                <wp:positionV relativeFrom="paragraph">
                  <wp:posOffset>2823209</wp:posOffset>
                </wp:positionV>
                <wp:extent cx="249555" cy="241300"/>
                <wp:effectExtent l="0" t="19050" r="36195" b="6350"/>
                <wp:wrapNone/>
                <wp:docPr id="491" name="矢印: 左 4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D6A774" w14:textId="77777777" w:rsidR="004A7761" w:rsidRDefault="004A7761" w:rsidP="00396884">
                            <w:pPr>
                              <w:jc w:val="center"/>
                            </w:pPr>
                            <w:r>
                              <w:rPr>
                                <w:noProof/>
                              </w:rPr>
                              <w:drawing>
                                <wp:inline distT="0" distB="0" distL="0" distR="0" wp14:anchorId="45A7161F" wp14:editId="36088019">
                                  <wp:extent cx="0" cy="0"/>
                                  <wp:effectExtent l="0" t="0" r="0" b="0"/>
                                  <wp:docPr id="1324876854" name="図 13248768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F271AF1" wp14:editId="1A4183EB">
                                  <wp:extent cx="0" cy="0"/>
                                  <wp:effectExtent l="0" t="0" r="0" b="0"/>
                                  <wp:docPr id="1324876855" name="図 13248768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E6E854B" wp14:editId="50FC6D8E">
                                  <wp:extent cx="0" cy="0"/>
                                  <wp:effectExtent l="0" t="0" r="0" b="0"/>
                                  <wp:docPr id="1324876856" name="図 13248768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B4DB7" id="矢印: 左 491" o:spid="_x0000_s1188" type="#_x0000_t66" style="position:absolute;left:0;text-align:left;margin-left:194.8pt;margin-top:222.3pt;width:19.65pt;height:19pt;rotation:-2274283fd;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" adj="10443" fillcolor="red" strokecolor="window" strokeweight="1.5pt">
                <v:textbox>
                  <w:txbxContent>
                    <w:p w14:paraId="56D6A774" w14:textId="77777777" w:rsidR="004A7761" w:rsidRDefault="004A7761" w:rsidP="00396884">
                      <w:pPr>
                        <w:jc w:val="center"/>
                      </w:pPr>
                      <w:r>
                        <w:rPr>
                          <w:noProof/>
                        </w:rPr>
                        <w:drawing>
                          <wp:inline distT="0" distB="0" distL="0" distR="0" wp14:anchorId="45A7161F" wp14:editId="36088019">
                            <wp:extent cx="0" cy="0"/>
                            <wp:effectExtent l="0" t="0" r="0" b="0"/>
                            <wp:docPr id="1324876854" name="図 13248768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F271AF1" wp14:editId="1A4183EB">
                            <wp:extent cx="0" cy="0"/>
                            <wp:effectExtent l="0" t="0" r="0" b="0"/>
                            <wp:docPr id="1324876855" name="図 13248768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E6E854B" wp14:editId="50FC6D8E">
                            <wp:extent cx="0" cy="0"/>
                            <wp:effectExtent l="0" t="0" r="0" b="0"/>
                            <wp:docPr id="1324876856" name="図 13248768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396884">
        <w:rPr>
          <w:noProof/>
        </w:rPr>
        <mc:AlternateContent>
          <mc:Choice Requires="wps">
            <w:drawing>
              <wp:anchor distT="0" distB="0" distL="114300" distR="114300" simplePos="0" relativeHeight="251586048" behindDoc="0" locked="0" layoutInCell="1" allowOverlap="1" wp14:anchorId="515C2FC7" wp14:editId="58A1BB9C">
                <wp:simplePos x="0" y="0"/>
                <wp:positionH relativeFrom="margin">
                  <wp:posOffset>560070</wp:posOffset>
                </wp:positionH>
                <wp:positionV relativeFrom="paragraph">
                  <wp:posOffset>425450</wp:posOffset>
                </wp:positionV>
                <wp:extent cx="249555" cy="241300"/>
                <wp:effectExtent l="0" t="19050" r="36195" b="6350"/>
                <wp:wrapNone/>
                <wp:docPr id="493" name="矢印: 左 4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54D613" w14:textId="77777777" w:rsidR="004A7761" w:rsidRDefault="004A7761" w:rsidP="00396884">
                            <w:pPr>
                              <w:jc w:val="center"/>
                            </w:pPr>
                            <w:r>
                              <w:rPr>
                                <w:noProof/>
                              </w:rPr>
                              <w:drawing>
                                <wp:inline distT="0" distB="0" distL="0" distR="0" wp14:anchorId="78625C49" wp14:editId="707B44BE">
                                  <wp:extent cx="0" cy="0"/>
                                  <wp:effectExtent l="0" t="0" r="0" b="0"/>
                                  <wp:docPr id="1324876860" name="図 13248768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4092057" wp14:editId="2D2A7210">
                                  <wp:extent cx="0" cy="0"/>
                                  <wp:effectExtent l="0" t="0" r="0" b="0"/>
                                  <wp:docPr id="1324876861" name="図 13248768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0669C17" wp14:editId="0B7EF4C0">
                                  <wp:extent cx="0" cy="0"/>
                                  <wp:effectExtent l="0" t="0" r="0" b="0"/>
                                  <wp:docPr id="1324876862" name="図 13248768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C2FC7" id="矢印: 左 493" o:spid="_x0000_s1189" type="#_x0000_t66" style="position:absolute;left:0;text-align:left;margin-left:44.1pt;margin-top:33.5pt;width:19.65pt;height:19pt;rotation:-2274283fd;z-index:25158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" adj="10443" fillcolor="red" strokecolor="window" strokeweight="1.5pt">
                <v:textbox>
                  <w:txbxContent>
                    <w:p w14:paraId="3054D613" w14:textId="77777777" w:rsidR="004A7761" w:rsidRDefault="004A7761" w:rsidP="00396884">
                      <w:pPr>
                        <w:jc w:val="center"/>
                      </w:pPr>
                      <w:r>
                        <w:rPr>
                          <w:noProof/>
                        </w:rPr>
                        <w:drawing>
                          <wp:inline distT="0" distB="0" distL="0" distR="0" wp14:anchorId="78625C49" wp14:editId="707B44BE">
                            <wp:extent cx="0" cy="0"/>
                            <wp:effectExtent l="0" t="0" r="0" b="0"/>
                            <wp:docPr id="1324876860" name="図 13248768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4092057" wp14:editId="2D2A7210">
                            <wp:extent cx="0" cy="0"/>
                            <wp:effectExtent l="0" t="0" r="0" b="0"/>
                            <wp:docPr id="1324876861" name="図 13248768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0669C17" wp14:editId="0B7EF4C0">
                            <wp:extent cx="0" cy="0"/>
                            <wp:effectExtent l="0" t="0" r="0" b="0"/>
                            <wp:docPr id="1324876862" name="図 13248768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del w:id="1285" w:author="KUNII Suguru" w:date="2017-10-27T16:01:00Z">
        <w:r w:rsidR="00396884" w:rsidDel="005C3CB4">
          <w:rPr>
            <w:noProof/>
          </w:rPr>
          <w:drawing>
            <wp:inline distT="0" distB="0" distL="0" distR="0" wp14:anchorId="4FA7331A" wp14:editId="2A32AFE0">
              <wp:extent cx="3420000" cy="3172082"/>
              <wp:effectExtent l="19050" t="19050" r="28575" b="9525"/>
              <wp:docPr id="545" name="図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20000" cy="3172082"/>
                      </a:xfrm>
                      <a:prstGeom prst="rect">
                        <a:avLst/>
                      </a:prstGeom>
                      <a:noFill/>
                      <a:ln>
                        <a:solidFill>
                          <a:schemeClr val="tx1"/>
                        </a:solidFill>
                      </a:ln>
                    </pic:spPr>
                  </pic:pic>
                </a:graphicData>
              </a:graphic>
            </wp:inline>
          </w:drawing>
        </w:r>
      </w:del>
      <w:ins w:id="1286" w:author="KUNII Suguru" w:date="2017-10-27T16:02:00Z">
        <w:r>
          <w:rPr>
            <w:noProof/>
          </w:rPr>
          <w:drawing>
            <wp:inline distT="0" distB="0" distL="0" distR="0" wp14:anchorId="2AA84498" wp14:editId="6200E4A7">
              <wp:extent cx="3420000" cy="3172082"/>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0000" cy="3172082"/>
                      </a:xfrm>
                      <a:prstGeom prst="rect">
                        <a:avLst/>
                      </a:prstGeom>
                      <a:noFill/>
                      <a:ln>
                        <a:noFill/>
                      </a:ln>
                    </pic:spPr>
                  </pic:pic>
                </a:graphicData>
              </a:graphic>
            </wp:inline>
          </w:drawing>
        </w:r>
      </w:ins>
    </w:p>
    <w:p w14:paraId="41A56846" w14:textId="787CE136" w:rsidR="00396884" w:rsidDel="005C3CB4" w:rsidRDefault="00396884" w:rsidP="00396884">
      <w:pPr>
        <w:pStyle w:val="C"/>
        <w:rPr>
          <w:del w:id="1287" w:author="KUNII Suguru" w:date="2017-10-27T16:03:00Z"/>
        </w:rPr>
      </w:pPr>
      <w:del w:id="1288" w:author="KUNII Suguru" w:date="2017-10-27T16:03:00Z">
        <w:r w:rsidDel="005C3CB4">
          <w:rPr>
            <w:rFonts w:hint="eastAsia"/>
          </w:rPr>
          <w:delText>NOTE:</w:delText>
        </w:r>
      </w:del>
    </w:p>
    <w:p w14:paraId="019E2950" w14:textId="37EF8C21" w:rsidR="00396884" w:rsidRPr="00F63F2E" w:rsidDel="005C3CB4" w:rsidRDefault="00396884" w:rsidP="00396884">
      <w:pPr>
        <w:pStyle w:val="C"/>
        <w:rPr>
          <w:del w:id="1289" w:author="KUNII Suguru" w:date="2017-10-27T16:03:00Z"/>
        </w:rPr>
      </w:pPr>
      <w:del w:id="1290" w:author="KUNII Suguru" w:date="2017-10-27T16:03:00Z">
        <w:r w:rsidDel="005C3CB4">
          <w:rPr>
            <w:rFonts w:hint="eastAsia"/>
          </w:rPr>
          <w:delText>[チャネルの識別子] 欄には、設定する更新プログラム チャネルを入力します。Deferred Channelの場合は「Business」、First Release for Deffered Channel の場合は「Validation」とそれぞれ入力</w:delText>
        </w:r>
        <w:commentRangeStart w:id="1291"/>
        <w:r w:rsidDel="005C3CB4">
          <w:rPr>
            <w:rFonts w:hint="eastAsia"/>
          </w:rPr>
          <w:delText>します</w:delText>
        </w:r>
        <w:commentRangeEnd w:id="1291"/>
        <w:r w:rsidR="00D87C1D" w:rsidDel="005C3CB4">
          <w:rPr>
            <w:rStyle w:val="af8"/>
            <w:kern w:val="2"/>
          </w:rPr>
          <w:commentReference w:id="1291"/>
        </w:r>
        <w:r w:rsidDel="005C3CB4">
          <w:rPr>
            <w:rFonts w:hint="eastAsia"/>
          </w:rPr>
          <w:delText>。</w:delText>
        </w:r>
        <w:r w:rsidDel="005C3CB4">
          <w:br/>
        </w:r>
        <w:r w:rsidDel="005C3CB4">
          <w:rPr>
            <w:rFonts w:hint="eastAsia"/>
          </w:rPr>
          <w:delText>Channel の詳細は本編のP.7を参照ください。</w:delText>
        </w:r>
      </w:del>
    </w:p>
    <w:p w14:paraId="2BA39A69" w14:textId="29E237A5" w:rsidR="00396884" w:rsidRPr="000D4253" w:rsidDel="00933647" w:rsidRDefault="00396884" w:rsidP="00396884">
      <w:pPr>
        <w:rPr>
          <w:del w:id="1292" w:author="Akira Sugiyama [2]" w:date="2017-11-08T18:38:00Z"/>
        </w:rPr>
      </w:pPr>
    </w:p>
    <w:p w14:paraId="3E677866" w14:textId="77777777" w:rsidR="00396884" w:rsidRDefault="00396884" w:rsidP="00396884">
      <w:pPr>
        <w:widowControl/>
        <w:jc w:val="left"/>
        <w:rPr>
          <w:noProof/>
        </w:rPr>
      </w:pPr>
      <w:del w:id="1293" w:author="Akira Sugiyama [2]" w:date="2017-11-08T18:38:00Z">
        <w:r w:rsidDel="00933647">
          <w:br w:type="page"/>
        </w:r>
      </w:del>
    </w:p>
    <w:p w14:paraId="2282C69F" w14:textId="77777777" w:rsidR="00396884" w:rsidRDefault="00396884" w:rsidP="00C06644">
      <w:pPr>
        <w:pStyle w:val="a"/>
        <w:widowControl/>
        <w:numPr>
          <w:ilvl w:val="0"/>
          <w:numId w:val="47"/>
        </w:numPr>
      </w:pPr>
      <w:r>
        <w:rPr>
          <w:rFonts w:hint="eastAsia"/>
        </w:rPr>
        <w:t>[グループ ポリシー管理エディター] 画面で、[チャネルの更新] が [有効] となっていることを確認し、すべての画面を</w:t>
      </w:r>
      <w:commentRangeStart w:id="1294"/>
      <w:r>
        <w:rPr>
          <w:rFonts w:hint="eastAsia"/>
        </w:rPr>
        <w:t>閉じます</w:t>
      </w:r>
      <w:commentRangeEnd w:id="1294"/>
      <w:r w:rsidR="00933647">
        <w:rPr>
          <w:rStyle w:val="af8"/>
          <w:noProof w:val="0"/>
        </w:rPr>
        <w:commentReference w:id="1294"/>
      </w:r>
      <w:r>
        <w:rPr>
          <w:rFonts w:hint="eastAsia"/>
        </w:rPr>
        <w:t>。</w:t>
      </w:r>
    </w:p>
    <w:p w14:paraId="0E0A9097" w14:textId="0D9D2450" w:rsidR="00396884" w:rsidRDefault="00396884" w:rsidP="00396884">
      <w:pPr>
        <w:pStyle w:val="C"/>
      </w:pPr>
      <w:r>
        <w:rPr>
          <w:noProof/>
        </w:rPr>
        <mc:AlternateContent>
          <mc:Choice Requires="wps">
            <w:drawing>
              <wp:anchor distT="0" distB="0" distL="114300" distR="114300" simplePos="0" relativeHeight="251588096" behindDoc="0" locked="0" layoutInCell="1" allowOverlap="1" wp14:anchorId="74ABCDBB" wp14:editId="0B12862A">
                <wp:simplePos x="0" y="0"/>
                <wp:positionH relativeFrom="margin">
                  <wp:posOffset>4178935</wp:posOffset>
                </wp:positionH>
                <wp:positionV relativeFrom="paragraph">
                  <wp:posOffset>1104900</wp:posOffset>
                </wp:positionV>
                <wp:extent cx="249555" cy="241300"/>
                <wp:effectExtent l="0" t="19050" r="36195" b="6350"/>
                <wp:wrapNone/>
                <wp:docPr id="494" name="矢印: 左 4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0E87CC" w14:textId="77777777" w:rsidR="004A7761" w:rsidRDefault="004A7761" w:rsidP="00396884">
                            <w:pPr>
                              <w:jc w:val="center"/>
                            </w:pPr>
                            <w:r>
                              <w:rPr>
                                <w:noProof/>
                              </w:rPr>
                              <w:drawing>
                                <wp:inline distT="0" distB="0" distL="0" distR="0" wp14:anchorId="130EBB41" wp14:editId="37325AB2">
                                  <wp:extent cx="0" cy="0"/>
                                  <wp:effectExtent l="0" t="0" r="0" b="0"/>
                                  <wp:docPr id="1324876863" name="図 13248768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CE2D57" wp14:editId="7DAE31CD">
                                  <wp:extent cx="0" cy="0"/>
                                  <wp:effectExtent l="0" t="0" r="0" b="0"/>
                                  <wp:docPr id="1324877024" name="図 13248770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EB98574" wp14:editId="4E416FE8">
                                  <wp:extent cx="0" cy="0"/>
                                  <wp:effectExtent l="0" t="0" r="0" b="0"/>
                                  <wp:docPr id="1324877025" name="図 13248770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BCDBB" id="矢印: 左 494" o:spid="_x0000_s1190" type="#_x0000_t66" style="position:absolute;left:0;text-align:left;margin-left:329.05pt;margin-top:87pt;width:19.65pt;height:19pt;rotation:-2274283fd;z-index:25158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" adj="10443" fillcolor="red" strokecolor="window" strokeweight="1.5pt">
                <v:textbox>
                  <w:txbxContent>
                    <w:p w14:paraId="790E87CC" w14:textId="77777777" w:rsidR="004A7761" w:rsidRDefault="004A7761" w:rsidP="00396884">
                      <w:pPr>
                        <w:jc w:val="center"/>
                      </w:pPr>
                      <w:r>
                        <w:rPr>
                          <w:noProof/>
                        </w:rPr>
                        <w:drawing>
                          <wp:inline distT="0" distB="0" distL="0" distR="0" wp14:anchorId="130EBB41" wp14:editId="37325AB2">
                            <wp:extent cx="0" cy="0"/>
                            <wp:effectExtent l="0" t="0" r="0" b="0"/>
                            <wp:docPr id="1324876863" name="図 13248768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CE2D57" wp14:editId="7DAE31CD">
                            <wp:extent cx="0" cy="0"/>
                            <wp:effectExtent l="0" t="0" r="0" b="0"/>
                            <wp:docPr id="1324877024" name="図 13248770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EB98574" wp14:editId="4E416FE8">
                            <wp:extent cx="0" cy="0"/>
                            <wp:effectExtent l="0" t="0" r="0" b="0"/>
                            <wp:docPr id="1324877025" name="図 13248770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del w:id="1295" w:author="KUNII Suguru" w:date="2017-10-27T16:03:00Z">
        <w:r w:rsidDel="005C3CB4">
          <w:rPr>
            <w:noProof/>
          </w:rPr>
          <w:drawing>
            <wp:inline distT="0" distB="0" distL="0" distR="0" wp14:anchorId="73CC96E0" wp14:editId="4B1CE562">
              <wp:extent cx="4320000" cy="3067361"/>
              <wp:effectExtent l="19050" t="19050" r="23495" b="19050"/>
              <wp:docPr id="546" name="図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20000" cy="3067361"/>
                      </a:xfrm>
                      <a:prstGeom prst="rect">
                        <a:avLst/>
                      </a:prstGeom>
                      <a:noFill/>
                      <a:ln>
                        <a:solidFill>
                          <a:schemeClr val="tx1"/>
                        </a:solidFill>
                      </a:ln>
                    </pic:spPr>
                  </pic:pic>
                </a:graphicData>
              </a:graphic>
            </wp:inline>
          </w:drawing>
        </w:r>
      </w:del>
      <w:ins w:id="1296" w:author="KUNII Suguru" w:date="2017-10-27T16:03:00Z">
        <w:r w:rsidR="005C3CB4">
          <w:rPr>
            <w:noProof/>
          </w:rPr>
          <w:drawing>
            <wp:inline distT="0" distB="0" distL="0" distR="0" wp14:anchorId="0B98D715" wp14:editId="5A3C8EA8">
              <wp:extent cx="4320000" cy="1806691"/>
              <wp:effectExtent l="19050" t="19050" r="23495" b="2222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20000" cy="1806691"/>
                      </a:xfrm>
                      <a:prstGeom prst="rect">
                        <a:avLst/>
                      </a:prstGeom>
                      <a:noFill/>
                      <a:ln>
                        <a:solidFill>
                          <a:schemeClr val="tx1"/>
                        </a:solidFill>
                      </a:ln>
                    </pic:spPr>
                  </pic:pic>
                </a:graphicData>
              </a:graphic>
            </wp:inline>
          </w:drawing>
        </w:r>
      </w:ins>
    </w:p>
    <w:p w14:paraId="3D7CA242" w14:textId="77777777" w:rsidR="00396884" w:rsidRDefault="00396884" w:rsidP="00396884">
      <w:pPr>
        <w:pStyle w:val="C"/>
      </w:pPr>
      <w:r>
        <w:rPr>
          <w:rFonts w:hint="eastAsia"/>
        </w:rPr>
        <w:t>NOTE:</w:t>
      </w:r>
    </w:p>
    <w:p w14:paraId="71698F45" w14:textId="77777777" w:rsidR="00396884" w:rsidRDefault="00396884" w:rsidP="00396884">
      <w:pPr>
        <w:pStyle w:val="C"/>
      </w:pPr>
      <w:r>
        <w:rPr>
          <w:rFonts w:hint="eastAsia"/>
        </w:rPr>
        <w:t>グループポリシー設定は 60～120分の後に適用されます。これらの間隔を待たずに、すぐに適用する場合はクライアント コンピューターのコマンド プロンプトから「gpupdate /force」コマンドを実行してください。</w:t>
      </w:r>
    </w:p>
    <w:p w14:paraId="79AA4D56" w14:textId="77777777" w:rsidR="00D01A10" w:rsidRDefault="00D01A10" w:rsidP="00A73406"/>
    <w:p w14:paraId="1565E570" w14:textId="77777777" w:rsidR="00D01A10" w:rsidRDefault="00D01A10">
      <w:pPr>
        <w:widowControl/>
        <w:jc w:val="left"/>
      </w:pPr>
      <w:r>
        <w:br w:type="page"/>
      </w:r>
    </w:p>
    <w:p w14:paraId="011FC3A5" w14:textId="77777777" w:rsidR="00185E7D" w:rsidRDefault="00185E7D" w:rsidP="00185E7D">
      <w:pPr>
        <w:pStyle w:val="1"/>
      </w:pPr>
      <w:bookmarkStart w:id="1297" w:name="_Toc496885387"/>
      <w:r>
        <w:rPr>
          <w:rFonts w:hint="eastAsia"/>
        </w:rPr>
        <w:t>【</w:t>
      </w:r>
      <w:r>
        <w:rPr>
          <w:rFonts w:hint="eastAsia"/>
        </w:rPr>
        <w:t>Appendix</w:t>
      </w:r>
      <w:r>
        <w:rPr>
          <w:rFonts w:hint="eastAsia"/>
        </w:rPr>
        <w:t>】</w:t>
      </w:r>
      <w:r>
        <w:rPr>
          <w:rFonts w:hint="eastAsia"/>
        </w:rPr>
        <w:t xml:space="preserve">Office </w:t>
      </w:r>
      <w:r>
        <w:rPr>
          <w:rFonts w:hint="eastAsia"/>
        </w:rPr>
        <w:t>展開ツールと設定ファイルについて</w:t>
      </w:r>
      <w:bookmarkEnd w:id="1297"/>
    </w:p>
    <w:p w14:paraId="3AA14F22" w14:textId="31718CF1" w:rsidR="00185E7D" w:rsidRPr="00067327" w:rsidRDefault="00185E7D" w:rsidP="00185E7D">
      <w:r>
        <w:rPr>
          <w:rFonts w:hint="eastAsia"/>
        </w:rPr>
        <w:t>Office 365 ProPlus をオフラインで展開するツールとして、マイクロソフトでは Office 展開ツールを提供しています。本章では、Office 展開ツールの概要と、Office 展開ツールの中で利用する設定ファイルの構成方法について解説します。</w:t>
      </w:r>
    </w:p>
    <w:p w14:paraId="59659C0D" w14:textId="77777777" w:rsidR="00185E7D" w:rsidRPr="001D0353" w:rsidRDefault="00185E7D" w:rsidP="00185E7D"/>
    <w:p w14:paraId="2A2075B7" w14:textId="77777777" w:rsidR="00185E7D" w:rsidRDefault="00185E7D" w:rsidP="00185E7D">
      <w:pPr>
        <w:pStyle w:val="30"/>
      </w:pPr>
      <w:bookmarkStart w:id="1298" w:name="_Toc496885388"/>
      <w:r w:rsidRPr="00001FB0">
        <w:t>Office 展開ツール</w:t>
      </w:r>
      <w:bookmarkEnd w:id="1298"/>
    </w:p>
    <w:p w14:paraId="3A50C2E6" w14:textId="77777777" w:rsidR="00185E7D" w:rsidRDefault="00185E7D" w:rsidP="00185E7D">
      <w:r>
        <w:rPr>
          <w:rFonts w:hint="eastAsia"/>
        </w:rPr>
        <w:t xml:space="preserve">Office 展開ツール (ODT：Office Deployment Tool) は Office 365 ProPlus のセットアッププログラムをダウンロードするツールで、組織内のコンピューターに Office 365 ProPlus </w:t>
      </w:r>
      <w:r w:rsidRPr="007F07C1">
        <w:rPr>
          <w:rFonts w:hint="eastAsia"/>
        </w:rPr>
        <w:t>を</w:t>
      </w:r>
      <w:r>
        <w:rPr>
          <w:rFonts w:hint="eastAsia"/>
        </w:rPr>
        <w:t>展開する際に利用します。ODT では、セットアッププログラムのダウンロードだけでなく、インストールのカスタマイズも行うことができ、インストールする製品や言語の種類、インストール ウィザードの表示などを詳細に制御できます。</w:t>
      </w:r>
    </w:p>
    <w:p w14:paraId="4751CE17" w14:textId="77777777" w:rsidR="00185E7D" w:rsidRDefault="00185E7D" w:rsidP="00185E7D">
      <w:r>
        <w:rPr>
          <w:rFonts w:hint="eastAsia"/>
        </w:rPr>
        <w:t xml:space="preserve">ODT はマイクロソフト ダウンロード センターより入手でき、入手したツールには </w:t>
      </w:r>
      <w:r>
        <w:t xml:space="preserve">setup.exe </w:t>
      </w:r>
      <w:r>
        <w:rPr>
          <w:rFonts w:hint="eastAsia"/>
        </w:rPr>
        <w:t>とサンプルの構成ファイル (</w:t>
      </w:r>
      <w:r>
        <w:t>configuration.xml</w:t>
      </w:r>
      <w:r>
        <w:rPr>
          <w:rFonts w:hint="eastAsia"/>
        </w:rPr>
        <w:t>)</w:t>
      </w:r>
      <w:r>
        <w:t xml:space="preserve"> </w:t>
      </w:r>
      <w:r>
        <w:rPr>
          <w:rFonts w:hint="eastAsia"/>
        </w:rPr>
        <w:t>が含まれています。</w:t>
      </w:r>
      <w:r>
        <w:t>s</w:t>
      </w:r>
      <w:r>
        <w:rPr>
          <w:rFonts w:hint="eastAsia"/>
        </w:rPr>
        <w:t>etup.</w:t>
      </w:r>
      <w:r>
        <w:t xml:space="preserve">exe </w:t>
      </w:r>
      <w:r>
        <w:rPr>
          <w:rFonts w:hint="eastAsia"/>
        </w:rPr>
        <w:t xml:space="preserve">では、実行オプションと構成ファイルをもとに実行内容をカスタマイズします。例えば、Office 365 ProPlusをダウンロードする場合は /download オプションを利用して、setup.exe /download </w:t>
      </w:r>
      <w:r>
        <w:t xml:space="preserve">configuration.xml </w:t>
      </w:r>
      <w:r>
        <w:rPr>
          <w:rFonts w:hint="eastAsia"/>
        </w:rPr>
        <w:t>のように実行します。一方、Office 365 ProPlusをインストールする場合は、/</w:t>
      </w:r>
      <w:r>
        <w:t xml:space="preserve">configure </w:t>
      </w:r>
      <w:r>
        <w:rPr>
          <w:rFonts w:hint="eastAsia"/>
        </w:rPr>
        <w:t xml:space="preserve">オプションを利用して setup.exe </w:t>
      </w:r>
      <w:r>
        <w:t>/configure configuration.xml</w:t>
      </w:r>
      <w:r>
        <w:rPr>
          <w:rFonts w:hint="eastAsia"/>
        </w:rPr>
        <w:t xml:space="preserve"> のように実行し、</w:t>
      </w:r>
      <w:r>
        <w:br/>
        <w:t>configuration.xml</w:t>
      </w:r>
      <w:r>
        <w:rPr>
          <w:rFonts w:hint="eastAsia"/>
        </w:rPr>
        <w:t xml:space="preserve"> ファイルの中でインストール方法 (製品や言語の種類などの指定) を定義します。</w:t>
      </w:r>
    </w:p>
    <w:p w14:paraId="285C2EB6" w14:textId="77777777" w:rsidR="00185E7D" w:rsidRDefault="00185E7D" w:rsidP="00185E7D">
      <w:pPr>
        <w:widowControl/>
        <w:jc w:val="left"/>
        <w:rPr>
          <w:rFonts w:cstheme="majorBidi"/>
          <w:b/>
          <w:sz w:val="28"/>
          <w:szCs w:val="28"/>
        </w:rPr>
      </w:pPr>
      <w:r>
        <w:br w:type="page"/>
      </w:r>
    </w:p>
    <w:p w14:paraId="7378B43C" w14:textId="77777777" w:rsidR="00185E7D" w:rsidRDefault="00185E7D" w:rsidP="00185E7D">
      <w:pPr>
        <w:pStyle w:val="30"/>
      </w:pPr>
      <w:bookmarkStart w:id="1299" w:name="_Toc496885389"/>
      <w:r w:rsidRPr="00001FB0">
        <w:rPr>
          <w:rFonts w:hint="eastAsia"/>
        </w:rPr>
        <w:t>設定ファイルの構成</w:t>
      </w:r>
      <w:bookmarkEnd w:id="1299"/>
    </w:p>
    <w:p w14:paraId="78A763DF" w14:textId="77777777" w:rsidR="00185E7D" w:rsidRDefault="00185E7D" w:rsidP="00185E7D">
      <w:r>
        <w:rPr>
          <w:rFonts w:hint="eastAsia"/>
        </w:rPr>
        <w:t>O</w:t>
      </w:r>
      <w:r>
        <w:t xml:space="preserve">DT </w:t>
      </w:r>
      <w:r w:rsidRPr="007F07C1">
        <w:rPr>
          <w:rFonts w:hint="eastAsia"/>
        </w:rPr>
        <w:t>を</w:t>
      </w:r>
      <w:r>
        <w:rPr>
          <w:rFonts w:hint="eastAsia"/>
        </w:rPr>
        <w:t>利用して、Office 365 ProPlus のダウンロード・インストールを行う際、そのオプションを定義するために使用するのが設定ファイル (</w:t>
      </w:r>
      <w:r>
        <w:t>configuration.xml</w:t>
      </w:r>
      <w:r>
        <w:rPr>
          <w:rFonts w:hint="eastAsia"/>
        </w:rPr>
        <w:t>)</w:t>
      </w:r>
      <w:r>
        <w:t xml:space="preserve"> </w:t>
      </w:r>
      <w:r>
        <w:rPr>
          <w:rFonts w:hint="eastAsia"/>
        </w:rPr>
        <w:t>です。</w:t>
      </w:r>
      <w:r>
        <w:t>configuration.xml</w:t>
      </w:r>
      <w:r>
        <w:rPr>
          <w:rFonts w:hint="eastAsia"/>
        </w:rPr>
        <w:t xml:space="preserve"> ファイルは拡張子のとおり、XML 形式のファイルで、既定では次のような内容が記述されています。</w:t>
      </w:r>
    </w:p>
    <w:p w14:paraId="48AF4870" w14:textId="77777777" w:rsidR="00185E7D" w:rsidRDefault="00185E7D" w:rsidP="00185E7D"/>
    <w:tbl>
      <w:tblPr>
        <w:tblStyle w:val="aa"/>
        <w:tblW w:w="0" w:type="auto"/>
        <w:tblLook w:val="04A0" w:firstRow="1" w:lastRow="0" w:firstColumn="1" w:lastColumn="0" w:noHBand="0" w:noVBand="1"/>
      </w:tblPr>
      <w:tblGrid>
        <w:gridCol w:w="8068"/>
      </w:tblGrid>
      <w:tr w:rsidR="00185E7D" w14:paraId="20B39E0A" w14:textId="77777777" w:rsidTr="007C3BF7">
        <w:tc>
          <w:tcPr>
            <w:tcW w:w="8068" w:type="dxa"/>
          </w:tcPr>
          <w:p w14:paraId="077AD638" w14:textId="77777777" w:rsidR="00185E7D" w:rsidRPr="004439EB" w:rsidRDefault="00185E7D" w:rsidP="007C3BF7">
            <w:pPr>
              <w:rPr>
                <w:sz w:val="20"/>
              </w:rPr>
            </w:pPr>
            <w:r w:rsidRPr="004439EB">
              <w:rPr>
                <w:sz w:val="20"/>
              </w:rPr>
              <w:t>&lt;Configuration&gt;</w:t>
            </w:r>
          </w:p>
          <w:p w14:paraId="0E78DA8B" w14:textId="29313630" w:rsidR="00185E7D" w:rsidRPr="004439EB" w:rsidRDefault="00185E7D" w:rsidP="007C3BF7">
            <w:pPr>
              <w:rPr>
                <w:sz w:val="20"/>
              </w:rPr>
            </w:pPr>
            <w:r w:rsidRPr="004439EB">
              <w:rPr>
                <w:sz w:val="20"/>
              </w:rPr>
              <w:t xml:space="preserve">  &lt;Add OfficeClientEdition="32" Channel="</w:t>
            </w:r>
            <w:commentRangeStart w:id="1300"/>
            <w:del w:id="1301" w:author="KUNII Suguru" w:date="2017-10-27T16:09:00Z">
              <w:r w:rsidRPr="004439EB" w:rsidDel="003F1FDB">
                <w:rPr>
                  <w:rFonts w:hint="eastAsia"/>
                  <w:sz w:val="20"/>
                </w:rPr>
                <w:delText>Current</w:delText>
              </w:r>
              <w:commentRangeEnd w:id="1300"/>
              <w:r w:rsidR="00430571" w:rsidDel="003F1FDB">
                <w:rPr>
                  <w:rStyle w:val="af8"/>
                  <w:rFonts w:hint="eastAsia"/>
                </w:rPr>
                <w:commentReference w:id="1300"/>
              </w:r>
            </w:del>
            <w:ins w:id="1302" w:author="KUNII Suguru" w:date="2017-10-27T16:09:00Z">
              <w:r w:rsidR="003F1FDB">
                <w:rPr>
                  <w:rFonts w:hint="eastAsia"/>
                  <w:sz w:val="20"/>
                </w:rPr>
                <w:t>Monthly</w:t>
              </w:r>
            </w:ins>
            <w:r w:rsidRPr="004439EB">
              <w:rPr>
                <w:sz w:val="20"/>
              </w:rPr>
              <w:t>"&gt;</w:t>
            </w:r>
          </w:p>
          <w:p w14:paraId="4D64C2D0" w14:textId="77777777" w:rsidR="00185E7D" w:rsidRPr="004439EB" w:rsidRDefault="00185E7D" w:rsidP="007C3BF7">
            <w:pPr>
              <w:rPr>
                <w:sz w:val="20"/>
              </w:rPr>
            </w:pPr>
            <w:r w:rsidRPr="004439EB">
              <w:rPr>
                <w:sz w:val="20"/>
              </w:rPr>
              <w:t xml:space="preserve">    &lt;Product ID="O365ProPlusRetail"&gt;</w:t>
            </w:r>
          </w:p>
          <w:p w14:paraId="2D9287DF" w14:textId="77777777" w:rsidR="00185E7D" w:rsidRPr="004439EB" w:rsidRDefault="00185E7D" w:rsidP="007C3BF7">
            <w:pPr>
              <w:rPr>
                <w:sz w:val="20"/>
              </w:rPr>
            </w:pPr>
            <w:r w:rsidRPr="004439EB">
              <w:rPr>
                <w:sz w:val="20"/>
              </w:rPr>
              <w:t xml:space="preserve">      &lt;Language ID="en-us" /&gt;</w:t>
            </w:r>
          </w:p>
          <w:p w14:paraId="69733579" w14:textId="77777777" w:rsidR="00185E7D" w:rsidRPr="004439EB" w:rsidRDefault="00185E7D" w:rsidP="007C3BF7">
            <w:pPr>
              <w:rPr>
                <w:sz w:val="20"/>
              </w:rPr>
            </w:pPr>
            <w:r w:rsidRPr="004439EB">
              <w:rPr>
                <w:sz w:val="20"/>
              </w:rPr>
              <w:t xml:space="preserve">    &lt;/Product&gt;</w:t>
            </w:r>
          </w:p>
          <w:p w14:paraId="03D75D65" w14:textId="77777777" w:rsidR="00185E7D" w:rsidRPr="004439EB" w:rsidRDefault="00185E7D" w:rsidP="007C3BF7">
            <w:pPr>
              <w:rPr>
                <w:sz w:val="20"/>
              </w:rPr>
            </w:pPr>
            <w:r w:rsidRPr="004439EB">
              <w:rPr>
                <w:sz w:val="20"/>
              </w:rPr>
              <w:t xml:space="preserve">    &lt;Product ID="VisioProRetail"&gt;</w:t>
            </w:r>
          </w:p>
          <w:p w14:paraId="78269785" w14:textId="77777777" w:rsidR="00185E7D" w:rsidRPr="004439EB" w:rsidRDefault="00185E7D" w:rsidP="007C3BF7">
            <w:pPr>
              <w:rPr>
                <w:sz w:val="20"/>
              </w:rPr>
            </w:pPr>
            <w:r w:rsidRPr="004439EB">
              <w:rPr>
                <w:sz w:val="20"/>
              </w:rPr>
              <w:t xml:space="preserve">      &lt;Language ID="en-us" /&gt;</w:t>
            </w:r>
          </w:p>
          <w:p w14:paraId="7B8FD37B" w14:textId="77777777" w:rsidR="00185E7D" w:rsidRPr="004439EB" w:rsidRDefault="00185E7D" w:rsidP="007C3BF7">
            <w:pPr>
              <w:rPr>
                <w:sz w:val="20"/>
              </w:rPr>
            </w:pPr>
            <w:r w:rsidRPr="004439EB">
              <w:rPr>
                <w:sz w:val="20"/>
              </w:rPr>
              <w:t xml:space="preserve">    &lt;/Product&gt;</w:t>
            </w:r>
          </w:p>
          <w:p w14:paraId="57B113C9" w14:textId="77777777" w:rsidR="00185E7D" w:rsidRPr="004439EB" w:rsidRDefault="00185E7D" w:rsidP="007C3BF7">
            <w:pPr>
              <w:rPr>
                <w:sz w:val="20"/>
              </w:rPr>
            </w:pPr>
            <w:r w:rsidRPr="004439EB">
              <w:rPr>
                <w:sz w:val="20"/>
              </w:rPr>
              <w:t xml:space="preserve">  &lt;/Add&gt;</w:t>
            </w:r>
          </w:p>
          <w:p w14:paraId="3F50FAD5" w14:textId="77777777" w:rsidR="00185E7D" w:rsidRDefault="00185E7D" w:rsidP="007C3BF7">
            <w:r w:rsidRPr="004439EB">
              <w:rPr>
                <w:sz w:val="20"/>
              </w:rPr>
              <w:t>&lt;/Configuration&gt;</w:t>
            </w:r>
          </w:p>
        </w:tc>
      </w:tr>
    </w:tbl>
    <w:p w14:paraId="25C2A540" w14:textId="77777777" w:rsidR="00185E7D" w:rsidRDefault="00185E7D" w:rsidP="00185E7D"/>
    <w:p w14:paraId="374A43E5" w14:textId="77777777" w:rsidR="00185E7D" w:rsidRDefault="00185E7D" w:rsidP="00185E7D">
      <w:r>
        <w:rPr>
          <w:rFonts w:hint="eastAsia"/>
        </w:rPr>
        <w:t>設定ファイルに含まれる内容は次のとおりです。</w:t>
      </w:r>
    </w:p>
    <w:p w14:paraId="371B7226" w14:textId="77777777" w:rsidR="00185E7D" w:rsidRDefault="00185E7D" w:rsidP="00185E7D"/>
    <w:p w14:paraId="32F6D9FF" w14:textId="77777777" w:rsidR="00185E7D" w:rsidRDefault="00185E7D" w:rsidP="00185E7D">
      <w:pPr>
        <w:pStyle w:val="a"/>
        <w:numPr>
          <w:ilvl w:val="0"/>
          <w:numId w:val="32"/>
        </w:numPr>
      </w:pPr>
      <w:r>
        <w:rPr>
          <w:rFonts w:hint="eastAsia"/>
        </w:rPr>
        <w:t>2行目</w:t>
      </w:r>
      <w:r>
        <w:br/>
      </w:r>
      <w:r>
        <w:rPr>
          <w:rFonts w:hint="eastAsia"/>
        </w:rPr>
        <w:t>Add 以降に内容を記述します。Add 以降に記述されている OfficeClientEdition では 32 ビットまたは 64 ビットの指定、Channel では更新プログラム チャネル (更新プログラム チャネルについては 2.2.1 節で解説します) の指定をしています。</w:t>
      </w:r>
    </w:p>
    <w:p w14:paraId="4315DC56" w14:textId="24B964FC" w:rsidR="00185E7D" w:rsidRDefault="00185E7D" w:rsidP="00185E7D">
      <w:pPr>
        <w:pStyle w:val="a"/>
        <w:numPr>
          <w:ilvl w:val="0"/>
          <w:numId w:val="32"/>
        </w:numPr>
      </w:pPr>
      <w:r>
        <w:rPr>
          <w:rFonts w:hint="eastAsia"/>
        </w:rPr>
        <w:t>3行目</w:t>
      </w:r>
      <w:r>
        <w:br/>
      </w:r>
      <w:r>
        <w:rPr>
          <w:rFonts w:hint="eastAsia"/>
        </w:rPr>
        <w:t>Product 以降に内容を記述します。Product 以降に記述されている ID ではダウンロードまたはインストールするプログラムの種類を指定しています。</w:t>
      </w:r>
      <w:r>
        <w:t xml:space="preserve">”O365ProPlusRetail” </w:t>
      </w:r>
      <w:r>
        <w:rPr>
          <w:rFonts w:hint="eastAsia"/>
        </w:rPr>
        <w:t>は Office 365 ProPlus、</w:t>
      </w:r>
      <w:r>
        <w:t>"VisioProRetail"</w:t>
      </w:r>
      <w:r>
        <w:rPr>
          <w:rFonts w:hint="eastAsia"/>
        </w:rPr>
        <w:t xml:space="preserve">は Visio </w:t>
      </w:r>
      <w:ins w:id="1303" w:author="Akira Sugiyama [2]" w:date="2017-10-20T20:41:00Z">
        <w:r w:rsidR="00430571">
          <w:t xml:space="preserve">Pro for Office 365 </w:t>
        </w:r>
      </w:ins>
      <w:r>
        <w:rPr>
          <w:rFonts w:hint="eastAsia"/>
        </w:rPr>
        <w:t>を表します。</w:t>
      </w:r>
    </w:p>
    <w:p w14:paraId="38B29AC5" w14:textId="77777777" w:rsidR="00185E7D" w:rsidRDefault="00185E7D" w:rsidP="00185E7D">
      <w:pPr>
        <w:pStyle w:val="a"/>
        <w:numPr>
          <w:ilvl w:val="0"/>
          <w:numId w:val="32"/>
        </w:numPr>
      </w:pPr>
      <w:r>
        <w:rPr>
          <w:rFonts w:hint="eastAsia"/>
        </w:rPr>
        <w:t>4行目</w:t>
      </w:r>
      <w:r>
        <w:br/>
      </w:r>
      <w:r>
        <w:rPr>
          <w:rFonts w:hint="eastAsia"/>
        </w:rPr>
        <w:t>3 行目の &lt;Product～&gt; と 5 行目の &lt;</w:t>
      </w:r>
      <w:r>
        <w:t>/Product</w:t>
      </w:r>
      <w:r>
        <w:rPr>
          <w:rFonts w:hint="eastAsia"/>
        </w:rPr>
        <w:t>&gt; に挟まれる 4 行目では、Language ID でインストールするプログラムの言語を指定しています。</w:t>
      </w:r>
    </w:p>
    <w:p w14:paraId="36E85501" w14:textId="77777777" w:rsidR="00185E7D" w:rsidRDefault="00185E7D" w:rsidP="00185E7D"/>
    <w:p w14:paraId="0A11CE40" w14:textId="77777777" w:rsidR="00185E7D" w:rsidRDefault="00185E7D" w:rsidP="00185E7D">
      <w:pPr>
        <w:widowControl/>
        <w:jc w:val="left"/>
      </w:pPr>
      <w:r>
        <w:br w:type="page"/>
      </w:r>
    </w:p>
    <w:p w14:paraId="68221A48" w14:textId="77777777" w:rsidR="00185E7D" w:rsidRDefault="00185E7D" w:rsidP="00185E7D">
      <w:pPr>
        <w:rPr>
          <w:color w:val="000000"/>
        </w:rPr>
      </w:pPr>
      <w:r>
        <w:rPr>
          <w:rFonts w:hint="eastAsia"/>
        </w:rPr>
        <w:t xml:space="preserve">設定ファイルを利用して、Office 365 ProPlus のダウンロードを行う場合、2 行目の Add 以降を </w:t>
      </w:r>
      <w:r>
        <w:rPr>
          <w:rFonts w:hint="eastAsia"/>
          <w:color w:val="000000"/>
        </w:rPr>
        <w:t>SourcePath= と書き換えて、ダウンロード先となるフォルダーを指定します。例えば、\\</w:t>
      </w:r>
      <w:r>
        <w:rPr>
          <w:color w:val="000000"/>
        </w:rPr>
        <w:t xml:space="preserve">Server\Share </w:t>
      </w:r>
      <w:r>
        <w:rPr>
          <w:rFonts w:hint="eastAsia"/>
          <w:color w:val="000000"/>
        </w:rPr>
        <w:t>フォルダーに日本語版 Office365ProPlus をダウンロードするように指定する場合、次のように XML ファイルを記述します。</w:t>
      </w:r>
    </w:p>
    <w:p w14:paraId="7F571C5C" w14:textId="77777777" w:rsidR="00185E7D" w:rsidRDefault="00185E7D" w:rsidP="00185E7D"/>
    <w:tbl>
      <w:tblPr>
        <w:tblStyle w:val="aa"/>
        <w:tblW w:w="0" w:type="auto"/>
        <w:tblLook w:val="04A0" w:firstRow="1" w:lastRow="0" w:firstColumn="1" w:lastColumn="0" w:noHBand="0" w:noVBand="1"/>
      </w:tblPr>
      <w:tblGrid>
        <w:gridCol w:w="8068"/>
      </w:tblGrid>
      <w:tr w:rsidR="00185E7D" w14:paraId="16F5AEA4" w14:textId="77777777" w:rsidTr="007C3BF7">
        <w:tc>
          <w:tcPr>
            <w:tcW w:w="8068" w:type="dxa"/>
          </w:tcPr>
          <w:p w14:paraId="4BE7FE51" w14:textId="77777777" w:rsidR="00185E7D" w:rsidRPr="004439EB" w:rsidRDefault="00185E7D" w:rsidP="007C3BF7">
            <w:pPr>
              <w:rPr>
                <w:sz w:val="20"/>
              </w:rPr>
            </w:pPr>
            <w:r w:rsidRPr="004439EB">
              <w:rPr>
                <w:sz w:val="20"/>
              </w:rPr>
              <w:t>&lt;Configuration&gt;</w:t>
            </w:r>
          </w:p>
          <w:p w14:paraId="1E143DDF" w14:textId="77777777" w:rsidR="00185E7D" w:rsidRPr="004439EB" w:rsidRDefault="00185E7D" w:rsidP="007C3BF7">
            <w:pPr>
              <w:rPr>
                <w:sz w:val="20"/>
              </w:rPr>
            </w:pPr>
            <w:r w:rsidRPr="004439EB">
              <w:rPr>
                <w:sz w:val="20"/>
              </w:rPr>
              <w:t xml:space="preserve">  &lt;Add </w:t>
            </w:r>
            <w:r w:rsidRPr="004439EB">
              <w:rPr>
                <w:rFonts w:hint="eastAsia"/>
                <w:color w:val="000000"/>
                <w:sz w:val="20"/>
              </w:rPr>
              <w:t xml:space="preserve">SourcePath="\\server\share" </w:t>
            </w:r>
            <w:r w:rsidRPr="004439EB">
              <w:rPr>
                <w:sz w:val="20"/>
              </w:rPr>
              <w:t>OfficeClientEdition="32"&gt;</w:t>
            </w:r>
          </w:p>
          <w:p w14:paraId="099662B1" w14:textId="77777777" w:rsidR="00185E7D" w:rsidRPr="004439EB" w:rsidRDefault="00185E7D" w:rsidP="007C3BF7">
            <w:pPr>
              <w:rPr>
                <w:sz w:val="20"/>
              </w:rPr>
            </w:pPr>
            <w:r w:rsidRPr="004439EB">
              <w:rPr>
                <w:sz w:val="20"/>
              </w:rPr>
              <w:t xml:space="preserve">    &lt;Product ID="O365ProPlusRetail"&gt;</w:t>
            </w:r>
          </w:p>
          <w:p w14:paraId="6954C922" w14:textId="77777777" w:rsidR="00185E7D" w:rsidRPr="004439EB" w:rsidRDefault="00185E7D" w:rsidP="007C3BF7">
            <w:pPr>
              <w:rPr>
                <w:sz w:val="20"/>
              </w:rPr>
            </w:pPr>
            <w:r w:rsidRPr="004439EB">
              <w:rPr>
                <w:sz w:val="20"/>
              </w:rPr>
              <w:t xml:space="preserve">      &lt;Language ID="ja-jp" /&gt;</w:t>
            </w:r>
          </w:p>
          <w:p w14:paraId="74B51D54" w14:textId="77777777" w:rsidR="00185E7D" w:rsidRPr="004439EB" w:rsidRDefault="00185E7D" w:rsidP="007C3BF7">
            <w:pPr>
              <w:rPr>
                <w:sz w:val="20"/>
              </w:rPr>
            </w:pPr>
            <w:r w:rsidRPr="004439EB">
              <w:rPr>
                <w:sz w:val="20"/>
              </w:rPr>
              <w:t xml:space="preserve">    &lt;/Product&gt;</w:t>
            </w:r>
          </w:p>
          <w:p w14:paraId="633302A5" w14:textId="77777777" w:rsidR="00185E7D" w:rsidRPr="004439EB" w:rsidRDefault="00185E7D" w:rsidP="007C3BF7">
            <w:pPr>
              <w:rPr>
                <w:sz w:val="20"/>
              </w:rPr>
            </w:pPr>
            <w:r w:rsidRPr="004439EB">
              <w:rPr>
                <w:sz w:val="20"/>
              </w:rPr>
              <w:t xml:space="preserve">  &lt;/Add&gt;</w:t>
            </w:r>
          </w:p>
          <w:p w14:paraId="36F959C5" w14:textId="77777777" w:rsidR="00185E7D" w:rsidRDefault="00185E7D" w:rsidP="007C3BF7">
            <w:r w:rsidRPr="004439EB">
              <w:rPr>
                <w:sz w:val="20"/>
              </w:rPr>
              <w:t>&lt;/Configuration&gt;</w:t>
            </w:r>
          </w:p>
        </w:tc>
      </w:tr>
    </w:tbl>
    <w:p w14:paraId="6A397569" w14:textId="77777777" w:rsidR="00185E7D" w:rsidRDefault="00185E7D" w:rsidP="00185E7D"/>
    <w:p w14:paraId="395A20F3" w14:textId="74C6D845" w:rsidR="00185E7D" w:rsidRDefault="00185E7D" w:rsidP="00185E7D">
      <w:r>
        <w:rPr>
          <w:rFonts w:hint="eastAsia"/>
        </w:rPr>
        <w:t>一方、設定ファイルを利用して、Office 365 ProPlus のインストールを行う場合、2 行目の Add 以降にあらかじめダウンロードしたコンテンツの場所と更新プログラム チャネル</w:t>
      </w:r>
      <w:commentRangeStart w:id="1304"/>
      <w:commentRangeStart w:id="1305"/>
      <w:r>
        <w:rPr>
          <w:rFonts w:hint="eastAsia"/>
        </w:rPr>
        <w:t xml:space="preserve"> (</w:t>
      </w:r>
      <w:del w:id="1306" w:author="KUNII Suguru" w:date="2017-10-27T16:09:00Z">
        <w:r w:rsidDel="003F1FDB">
          <w:rPr>
            <w:rFonts w:hint="eastAsia"/>
          </w:rPr>
          <w:delText>Deferred Channel</w:delText>
        </w:r>
      </w:del>
      <w:ins w:id="1307" w:author="KUNII Suguru" w:date="2017-10-27T16:10:00Z">
        <w:r w:rsidR="003F1FDB">
          <w:rPr>
            <w:rFonts w:hint="eastAsia"/>
          </w:rPr>
          <w:t>半期チャネル = Broad</w:t>
        </w:r>
      </w:ins>
      <w:r>
        <w:rPr>
          <w:rFonts w:hint="eastAsia"/>
        </w:rPr>
        <w:t xml:space="preserve">) </w:t>
      </w:r>
      <w:commentRangeEnd w:id="1304"/>
      <w:r w:rsidR="00430571">
        <w:rPr>
          <w:rStyle w:val="af8"/>
        </w:rPr>
        <w:commentReference w:id="1304"/>
      </w:r>
      <w:commentRangeEnd w:id="1305"/>
      <w:r w:rsidR="003F1FDB">
        <w:rPr>
          <w:rStyle w:val="af8"/>
        </w:rPr>
        <w:commentReference w:id="1305"/>
      </w:r>
      <w:r>
        <w:rPr>
          <w:rFonts w:hint="eastAsia"/>
        </w:rPr>
        <w:t>を指定します。また、&lt;/Add&gt; タグの後ろに Display タグを作成し、Level でセットアップ実行中の表示に関する指定、AcceptEULA で使用許諾契約への同意に関する指定をそれぞれ行います。セットアップ ウィザードは全く表示されないようにし、また使用許諾契約も自動的に同意するようにインストールする場合は次のように XML ファイルを記述します。</w:t>
      </w:r>
    </w:p>
    <w:p w14:paraId="51AEE205" w14:textId="77777777" w:rsidR="00185E7D" w:rsidRDefault="00185E7D" w:rsidP="00185E7D"/>
    <w:tbl>
      <w:tblPr>
        <w:tblStyle w:val="aa"/>
        <w:tblW w:w="0" w:type="auto"/>
        <w:tblLook w:val="04A0" w:firstRow="1" w:lastRow="0" w:firstColumn="1" w:lastColumn="0" w:noHBand="0" w:noVBand="1"/>
      </w:tblPr>
      <w:tblGrid>
        <w:gridCol w:w="8068"/>
      </w:tblGrid>
      <w:tr w:rsidR="00185E7D" w14:paraId="0DB52A04" w14:textId="77777777" w:rsidTr="007C3BF7">
        <w:tc>
          <w:tcPr>
            <w:tcW w:w="8068" w:type="dxa"/>
          </w:tcPr>
          <w:p w14:paraId="3D21A831" w14:textId="77777777" w:rsidR="00185E7D" w:rsidRPr="004439EB" w:rsidRDefault="00185E7D" w:rsidP="007C3BF7">
            <w:pPr>
              <w:rPr>
                <w:sz w:val="18"/>
              </w:rPr>
            </w:pPr>
            <w:r w:rsidRPr="004439EB">
              <w:rPr>
                <w:sz w:val="18"/>
              </w:rPr>
              <w:t>&lt;Configuration&gt;</w:t>
            </w:r>
          </w:p>
          <w:p w14:paraId="4F3E397D" w14:textId="2FB563F9" w:rsidR="00185E7D" w:rsidRPr="004439EB" w:rsidRDefault="00185E7D" w:rsidP="007C3BF7">
            <w:pPr>
              <w:rPr>
                <w:sz w:val="18"/>
              </w:rPr>
            </w:pPr>
            <w:r w:rsidRPr="004439EB">
              <w:rPr>
                <w:sz w:val="18"/>
              </w:rPr>
              <w:t xml:space="preserve">  &lt;Add </w:t>
            </w:r>
            <w:r w:rsidRPr="004439EB">
              <w:rPr>
                <w:rFonts w:hint="eastAsia"/>
                <w:color w:val="000000"/>
                <w:sz w:val="18"/>
              </w:rPr>
              <w:t xml:space="preserve">SourcePath="\\server\share" </w:t>
            </w:r>
            <w:r w:rsidRPr="004439EB">
              <w:rPr>
                <w:sz w:val="18"/>
              </w:rPr>
              <w:t>OfficeClientEdition="32"</w:t>
            </w:r>
            <w:r w:rsidRPr="004439EB">
              <w:rPr>
                <w:rFonts w:hint="eastAsia"/>
                <w:sz w:val="18"/>
              </w:rPr>
              <w:t xml:space="preserve"> </w:t>
            </w:r>
            <w:r w:rsidRPr="004439EB">
              <w:rPr>
                <w:sz w:val="18"/>
              </w:rPr>
              <w:t>Channel="</w:t>
            </w:r>
            <w:del w:id="1308" w:author="KUNII Suguru" w:date="2017-10-27T16:10:00Z">
              <w:r w:rsidRPr="004439EB" w:rsidDel="003F1FDB">
                <w:rPr>
                  <w:rFonts w:hint="eastAsia"/>
                  <w:sz w:val="18"/>
                </w:rPr>
                <w:delText>Deferred</w:delText>
              </w:r>
            </w:del>
            <w:ins w:id="1309" w:author="KUNII Suguru" w:date="2017-10-27T16:10:00Z">
              <w:r w:rsidR="003F1FDB">
                <w:rPr>
                  <w:rFonts w:hint="eastAsia"/>
                  <w:sz w:val="18"/>
                </w:rPr>
                <w:t>Broad</w:t>
              </w:r>
            </w:ins>
            <w:r w:rsidRPr="004439EB">
              <w:rPr>
                <w:sz w:val="18"/>
              </w:rPr>
              <w:t>"&gt;</w:t>
            </w:r>
          </w:p>
          <w:p w14:paraId="21305A83" w14:textId="77777777" w:rsidR="00185E7D" w:rsidRPr="004439EB" w:rsidRDefault="00185E7D" w:rsidP="007C3BF7">
            <w:pPr>
              <w:rPr>
                <w:sz w:val="18"/>
              </w:rPr>
            </w:pPr>
            <w:r w:rsidRPr="004439EB">
              <w:rPr>
                <w:sz w:val="18"/>
              </w:rPr>
              <w:t xml:space="preserve">    &lt;Product ID="O365ProPlusRetail"&gt;</w:t>
            </w:r>
          </w:p>
          <w:p w14:paraId="570D0EDB" w14:textId="77777777" w:rsidR="00185E7D" w:rsidRPr="004439EB" w:rsidRDefault="00185E7D" w:rsidP="007C3BF7">
            <w:pPr>
              <w:rPr>
                <w:sz w:val="18"/>
              </w:rPr>
            </w:pPr>
            <w:r w:rsidRPr="004439EB">
              <w:rPr>
                <w:sz w:val="18"/>
              </w:rPr>
              <w:t xml:space="preserve">      &lt;Language ID="ja-jp" /&gt;</w:t>
            </w:r>
          </w:p>
          <w:p w14:paraId="2AFFDB66" w14:textId="77777777" w:rsidR="00185E7D" w:rsidRPr="004439EB" w:rsidRDefault="00185E7D" w:rsidP="007C3BF7">
            <w:pPr>
              <w:rPr>
                <w:sz w:val="18"/>
              </w:rPr>
            </w:pPr>
            <w:r w:rsidRPr="004439EB">
              <w:rPr>
                <w:sz w:val="18"/>
              </w:rPr>
              <w:t xml:space="preserve">    &lt;/Product&gt;</w:t>
            </w:r>
          </w:p>
          <w:p w14:paraId="3490AADA" w14:textId="77777777" w:rsidR="00185E7D" w:rsidRPr="004439EB" w:rsidRDefault="00185E7D" w:rsidP="007C3BF7">
            <w:pPr>
              <w:rPr>
                <w:sz w:val="18"/>
              </w:rPr>
            </w:pPr>
            <w:r w:rsidRPr="004439EB">
              <w:rPr>
                <w:sz w:val="18"/>
              </w:rPr>
              <w:t xml:space="preserve">  &lt;/Add&gt;</w:t>
            </w:r>
          </w:p>
          <w:p w14:paraId="2CF73C05" w14:textId="77777777" w:rsidR="00185E7D" w:rsidRPr="004439EB" w:rsidRDefault="00185E7D" w:rsidP="007C3BF7">
            <w:pPr>
              <w:rPr>
                <w:sz w:val="18"/>
              </w:rPr>
            </w:pPr>
            <w:r w:rsidRPr="004439EB">
              <w:rPr>
                <w:rFonts w:hint="eastAsia"/>
                <w:color w:val="000000"/>
                <w:sz w:val="18"/>
              </w:rPr>
              <w:t xml:space="preserve">  &lt;Display Level="None" AcceptEULA="TRUE" /&gt;</w:t>
            </w:r>
          </w:p>
          <w:p w14:paraId="23C668F4" w14:textId="77777777" w:rsidR="00185E7D" w:rsidRPr="004439EB" w:rsidRDefault="00185E7D" w:rsidP="007C3BF7">
            <w:pPr>
              <w:rPr>
                <w:sz w:val="18"/>
              </w:rPr>
            </w:pPr>
            <w:r w:rsidRPr="004439EB">
              <w:rPr>
                <w:sz w:val="18"/>
              </w:rPr>
              <w:t>&lt;/Configuration&gt;</w:t>
            </w:r>
          </w:p>
        </w:tc>
      </w:tr>
    </w:tbl>
    <w:p w14:paraId="51439E28" w14:textId="77777777" w:rsidR="003F1FDB" w:rsidRDefault="003F1FDB" w:rsidP="00185E7D">
      <w:pPr>
        <w:rPr>
          <w:ins w:id="1310" w:author="KUNII Suguru" w:date="2017-10-27T16:11:00Z"/>
        </w:rPr>
      </w:pPr>
    </w:p>
    <w:p w14:paraId="7A1998F7" w14:textId="21EE6273" w:rsidR="00185E7D" w:rsidRDefault="003F1FDB" w:rsidP="00185E7D">
      <w:ins w:id="1311" w:author="KUNII Suguru" w:date="2017-10-27T16:11:00Z">
        <w:r>
          <w:rPr>
            <w:rFonts w:hint="eastAsia"/>
          </w:rPr>
          <w:t>NOTE:</w:t>
        </w:r>
      </w:ins>
    </w:p>
    <w:p w14:paraId="430E40CE" w14:textId="2737752F" w:rsidR="00185E7D" w:rsidRDefault="003F1FDB" w:rsidP="00185E7D">
      <w:ins w:id="1312" w:author="KUNII Suguru" w:date="2017-10-27T16:11:00Z">
        <w:r>
          <w:rPr>
            <w:rFonts w:hint="eastAsia"/>
          </w:rPr>
          <w:t>設定ファイルでは、月次チャネルを「Monthly」</w:t>
        </w:r>
      </w:ins>
      <w:ins w:id="1313" w:author="KUNII Suguru" w:date="2017-10-27T16:12:00Z">
        <w:r>
          <w:rPr>
            <w:rFonts w:hint="eastAsia"/>
          </w:rPr>
          <w:t>、</w:t>
        </w:r>
      </w:ins>
      <w:ins w:id="1314" w:author="KUNII Suguru" w:date="2017-10-27T16:16:00Z">
        <w:r w:rsidR="00F549C4">
          <w:rPr>
            <w:rFonts w:hint="eastAsia"/>
          </w:rPr>
          <w:t>月次チャネル</w:t>
        </w:r>
      </w:ins>
      <w:ins w:id="1315" w:author="KUNII Suguru" w:date="2017-10-27T16:17:00Z">
        <w:r w:rsidR="00F549C4">
          <w:rPr>
            <w:rFonts w:hint="eastAsia"/>
          </w:rPr>
          <w:t xml:space="preserve"> (対象指定) を「Insider</w:t>
        </w:r>
      </w:ins>
      <w:ins w:id="1316" w:author="KUNII Suguru" w:date="2017-10-27T16:21:00Z">
        <w:r w:rsidR="00DE6EE8">
          <w:t>s</w:t>
        </w:r>
      </w:ins>
      <w:ins w:id="1317" w:author="KUNII Suguru" w:date="2017-10-27T16:17:00Z">
        <w:r w:rsidR="00F549C4">
          <w:rPr>
            <w:rFonts w:hint="eastAsia"/>
          </w:rPr>
          <w:t>」、</w:t>
        </w:r>
      </w:ins>
      <w:ins w:id="1318" w:author="KUNII Suguru" w:date="2017-10-27T16:12:00Z">
        <w:r>
          <w:rPr>
            <w:rFonts w:hint="eastAsia"/>
          </w:rPr>
          <w:t>半期チャネルを「Broad」、半期チャネル (対象指定) を「Targeted」とそれぞれ記述します。</w:t>
        </w:r>
      </w:ins>
    </w:p>
    <w:p w14:paraId="14D8E918" w14:textId="77777777" w:rsidR="00185E7D" w:rsidRDefault="00185E7D" w:rsidP="00185E7D">
      <w:pPr>
        <w:widowControl/>
        <w:jc w:val="left"/>
      </w:pPr>
      <w:r>
        <w:br w:type="page"/>
      </w:r>
    </w:p>
    <w:p w14:paraId="6072F16B" w14:textId="77777777" w:rsidR="00185E7D" w:rsidRDefault="00185E7D" w:rsidP="00185E7D">
      <w:r>
        <w:rPr>
          <w:rFonts w:hint="eastAsia"/>
        </w:rPr>
        <w:t xml:space="preserve">また、設定ファイルはメモ帳で直接編集する方法の他、マイクロソフト社によるサポートは提供されていませんが GitHub から提供される Configuration XML Editor </w:t>
      </w:r>
      <w:r>
        <w:br/>
      </w:r>
      <w:r>
        <w:rPr>
          <w:rFonts w:hint="eastAsia"/>
        </w:rPr>
        <w:t>(</w:t>
      </w:r>
      <w:r w:rsidRPr="0090609C">
        <w:t>https://officedev.github.io/Office-IT-Pro-Deployment-Scripts/XmlEditor.html</w:t>
      </w:r>
      <w:r>
        <w:rPr>
          <w:rFonts w:hint="eastAsia"/>
        </w:rPr>
        <w:t>) を利用してブラウザー画面から GUI ベースで編集する方法も用意されています。</w:t>
      </w:r>
    </w:p>
    <w:p w14:paraId="34A47C73" w14:textId="77777777" w:rsidR="00185E7D" w:rsidRDefault="00185E7D" w:rsidP="00185E7D"/>
    <w:p w14:paraId="254714CE" w14:textId="5CC921D2" w:rsidR="00185E7D" w:rsidRPr="001B2628" w:rsidRDefault="00185E7D" w:rsidP="00185E7D">
      <w:pPr>
        <w:pStyle w:val="af5"/>
      </w:pPr>
      <w:r>
        <w:rPr>
          <w:rFonts w:hint="eastAsia"/>
        </w:rPr>
        <w:t>画面</w:t>
      </w:r>
      <w:r w:rsidRPr="001B2628">
        <w:rPr>
          <w:rFonts w:hint="eastAsia"/>
        </w:rPr>
        <w:t xml:space="preserve"> </w:t>
      </w:r>
      <w:ins w:id="1319" w:author="KUNII Suguru" w:date="2017-10-27T16:11:00Z">
        <w:r w:rsidR="003F1FDB">
          <w:rPr>
            <w:rFonts w:hint="eastAsia"/>
          </w:rPr>
          <w:t>8</w:t>
        </w:r>
      </w:ins>
      <w:del w:id="1320" w:author="KUNII Suguru" w:date="2017-10-27T16:11:00Z">
        <w:r w:rsidDel="003F1FDB">
          <w:delText>7</w:delText>
        </w:r>
      </w:del>
      <w:r>
        <w:rPr>
          <w:rFonts w:hint="eastAsia"/>
        </w:rPr>
        <w:t>.1.2</w:t>
      </w:r>
      <w:r>
        <w:noBreakHyphen/>
      </w:r>
      <w:r w:rsidRPr="00A0522B">
        <w:fldChar w:fldCharType="begin"/>
      </w:r>
      <w:r>
        <w:instrText xml:space="preserve"> </w:instrText>
      </w:r>
      <w:r>
        <w:rPr>
          <w:rFonts w:hint="eastAsia"/>
        </w:rPr>
        <w:instrText>SEQ 図 \* ARABIC \s 2</w:instrText>
      </w:r>
      <w:r>
        <w:instrText xml:space="preserve"> </w:instrText>
      </w:r>
      <w:r w:rsidRPr="00A0522B">
        <w:fldChar w:fldCharType="separate"/>
      </w:r>
      <w:r w:rsidR="001478ED">
        <w:rPr>
          <w:noProof/>
        </w:rPr>
        <w:t>1</w:t>
      </w:r>
      <w:r w:rsidRPr="00A0522B">
        <w:fldChar w:fldCharType="end"/>
      </w:r>
      <w:r>
        <w:rPr>
          <w:rFonts w:hint="eastAsia"/>
        </w:rPr>
        <w:t xml:space="preserve"> Configuration XML Editor 画面</w:t>
      </w:r>
    </w:p>
    <w:p w14:paraId="32F5F230" w14:textId="77777777" w:rsidR="00185E7D" w:rsidRDefault="00185E7D" w:rsidP="00185E7D">
      <w:r>
        <w:rPr>
          <w:noProof/>
        </w:rPr>
        <w:drawing>
          <wp:inline distT="0" distB="0" distL="0" distR="0" wp14:anchorId="604D97E5" wp14:editId="1BC91E16">
            <wp:extent cx="4320000" cy="2835000"/>
            <wp:effectExtent l="19050" t="19050" r="23495" b="22860"/>
            <wp:docPr id="1324877076" name="図 1324877076" descr="C:\Users\SuguruKUNII\AppData\Local\Microsoft\Windows\INetCacheContent.Word\cmo365-0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SuguruKUNII\AppData\Local\Microsoft\Windows\INetCacheContent.Word\cmo365-056.b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20000" cy="2835000"/>
                    </a:xfrm>
                    <a:prstGeom prst="rect">
                      <a:avLst/>
                    </a:prstGeom>
                    <a:noFill/>
                    <a:ln>
                      <a:solidFill>
                        <a:schemeClr val="tx1"/>
                      </a:solidFill>
                    </a:ln>
                  </pic:spPr>
                </pic:pic>
              </a:graphicData>
            </a:graphic>
          </wp:inline>
        </w:drawing>
      </w:r>
    </w:p>
    <w:p w14:paraId="2058DCA1" w14:textId="77777777" w:rsidR="00185E7D" w:rsidRDefault="00185E7D" w:rsidP="00185E7D">
      <w:pPr>
        <w:widowControl/>
        <w:jc w:val="left"/>
        <w:rPr>
          <w:rFonts w:cstheme="majorBidi"/>
          <w:b/>
          <w:sz w:val="28"/>
          <w:szCs w:val="28"/>
        </w:rPr>
      </w:pPr>
    </w:p>
    <w:p w14:paraId="0C14C104" w14:textId="77777777" w:rsidR="00185E7D" w:rsidRDefault="00185E7D" w:rsidP="00185E7D">
      <w:pPr>
        <w:pStyle w:val="30"/>
      </w:pPr>
      <w:bookmarkStart w:id="1321" w:name="_Toc496885390"/>
      <w:commentRangeStart w:id="1322"/>
      <w:r w:rsidRPr="00DE6EE8">
        <w:rPr>
          <w:sz w:val="24"/>
          <w:rPrChange w:id="1323" w:author="KUNII Suguru" w:date="2017-10-27T16:21:00Z">
            <w:rPr/>
          </w:rPrChange>
        </w:rPr>
        <w:t>PowerShellによる設定ファイルのインストールのカスタマイズ</w:t>
      </w:r>
      <w:commentRangeEnd w:id="1322"/>
      <w:r w:rsidR="00430571" w:rsidRPr="00DE6EE8">
        <w:rPr>
          <w:rStyle w:val="af8"/>
          <w:rFonts w:cstheme="minorBidi"/>
          <w:b w:val="0"/>
          <w:sz w:val="16"/>
          <w:rPrChange w:id="1324" w:author="KUNII Suguru" w:date="2017-10-27T16:21:00Z">
            <w:rPr>
              <w:rStyle w:val="af8"/>
              <w:rFonts w:cstheme="minorBidi"/>
              <w:b w:val="0"/>
            </w:rPr>
          </w:rPrChange>
        </w:rPr>
        <w:commentReference w:id="1322"/>
      </w:r>
      <w:bookmarkEnd w:id="1321"/>
    </w:p>
    <w:p w14:paraId="133D7698" w14:textId="1F5F7858" w:rsidR="00185E7D" w:rsidRDefault="00DE6EE8" w:rsidP="00185E7D">
      <w:ins w:id="1325" w:author="KUNII Suguru" w:date="2017-10-27T16:21:00Z">
        <w:r>
          <w:t xml:space="preserve">Version 1702 </w:t>
        </w:r>
        <w:r>
          <w:rPr>
            <w:rFonts w:hint="eastAsia"/>
          </w:rPr>
          <w:t xml:space="preserve">以前の </w:t>
        </w:r>
      </w:ins>
      <w:commentRangeStart w:id="1326"/>
      <w:r w:rsidR="00185E7D">
        <w:rPr>
          <w:rFonts w:hint="eastAsia"/>
        </w:rPr>
        <w:t xml:space="preserve">SCCM </w:t>
      </w:r>
      <w:del w:id="1327" w:author="KUNII Suguru" w:date="2017-10-27T16:21:00Z">
        <w:r w:rsidR="00185E7D" w:rsidDel="00DE6EE8">
          <w:rPr>
            <w:rFonts w:hint="eastAsia"/>
          </w:rPr>
          <w:delText>から</w:delText>
        </w:r>
      </w:del>
      <w:ins w:id="1328" w:author="KUNII Suguru" w:date="2017-10-27T16:21:00Z">
        <w:r>
          <w:rPr>
            <w:rFonts w:hint="eastAsia"/>
          </w:rPr>
          <w:t>では</w:t>
        </w:r>
      </w:ins>
      <w:r w:rsidR="00185E7D">
        <w:rPr>
          <w:rFonts w:hint="eastAsia"/>
        </w:rPr>
        <w:t xml:space="preserve"> Office 365 ProPlus </w:t>
      </w:r>
      <w:r w:rsidR="00185E7D" w:rsidRPr="007F07C1">
        <w:rPr>
          <w:rFonts w:hint="eastAsia"/>
        </w:rPr>
        <w:t>を</w:t>
      </w:r>
      <w:r w:rsidR="00185E7D">
        <w:rPr>
          <w:rFonts w:hint="eastAsia"/>
        </w:rPr>
        <w:t>展開する場合、セットアップ プログラムのダウンロード、ダウンロードしたプログラムをパッケージ (またはアプリケーション) としての登録、配布ポイントへの配布、パッケージ/アプリケーションの展開、と多くの設定を行わなければなりません。そのため、これらの作業を自動化するために GitHub から PowerShell スクリプトを提供しています。</w:t>
      </w:r>
      <w:commentRangeEnd w:id="1326"/>
      <w:r w:rsidR="00430571">
        <w:rPr>
          <w:rStyle w:val="af8"/>
        </w:rPr>
        <w:commentReference w:id="1326"/>
      </w:r>
    </w:p>
    <w:p w14:paraId="37FB6B47" w14:textId="77777777" w:rsidR="00185E7D" w:rsidRPr="00067327" w:rsidRDefault="00185E7D" w:rsidP="00185E7D"/>
    <w:p w14:paraId="434F5643" w14:textId="77777777" w:rsidR="00185E7D" w:rsidRDefault="00185E7D" w:rsidP="00185E7D">
      <w:r>
        <w:br w:type="page"/>
      </w:r>
    </w:p>
    <w:p w14:paraId="55AD2F84" w14:textId="77777777" w:rsidR="00185E7D" w:rsidRDefault="00185E7D" w:rsidP="00185E7D">
      <w:pPr>
        <w:widowControl/>
        <w:jc w:val="left"/>
        <w:rPr>
          <w:rFonts w:asciiTheme="minorHAnsi" w:eastAsiaTheme="minorEastAsia" w:hAnsiTheme="minorHAnsi"/>
        </w:rPr>
      </w:pPr>
    </w:p>
    <w:p w14:paraId="7004B95C" w14:textId="77777777" w:rsidR="00D01A10" w:rsidRPr="004E440B" w:rsidRDefault="00D01A10" w:rsidP="00A73406">
      <w:pPr>
        <w:pStyle w:val="1"/>
        <w:rPr>
          <w:sz w:val="24"/>
          <w:rPrChange w:id="1329" w:author="KUNII Suguru" w:date="2017-10-27T16:32:00Z">
            <w:rPr/>
          </w:rPrChange>
        </w:rPr>
      </w:pPr>
      <w:bookmarkStart w:id="1330" w:name="_Toc496885391"/>
      <w:r w:rsidRPr="004E440B">
        <w:rPr>
          <w:rFonts w:hint="eastAsia"/>
          <w:sz w:val="24"/>
          <w:rPrChange w:id="1331" w:author="KUNII Suguru" w:date="2017-10-27T16:32:00Z">
            <w:rPr>
              <w:rFonts w:hint="eastAsia"/>
            </w:rPr>
          </w:rPrChange>
        </w:rPr>
        <w:t>【</w:t>
      </w:r>
      <w:r w:rsidRPr="004E440B">
        <w:rPr>
          <w:sz w:val="24"/>
          <w:rPrChange w:id="1332" w:author="KUNII Suguru" w:date="2017-10-27T16:32:00Z">
            <w:rPr/>
          </w:rPrChange>
        </w:rPr>
        <w:t>Appendix</w:t>
      </w:r>
      <w:r w:rsidRPr="004E440B">
        <w:rPr>
          <w:rFonts w:hint="eastAsia"/>
          <w:sz w:val="24"/>
          <w:rPrChange w:id="1333" w:author="KUNII Suguru" w:date="2017-10-27T16:32:00Z">
            <w:rPr>
              <w:rFonts w:hint="eastAsia"/>
            </w:rPr>
          </w:rPrChange>
        </w:rPr>
        <w:t>】</w:t>
      </w:r>
      <w:r w:rsidRPr="004E440B">
        <w:rPr>
          <w:sz w:val="24"/>
          <w:rPrChange w:id="1334" w:author="KUNII Suguru" w:date="2017-10-27T16:32:00Z">
            <w:rPr/>
          </w:rPrChange>
        </w:rPr>
        <w:t xml:space="preserve">Office </w:t>
      </w:r>
      <w:r w:rsidRPr="004E440B">
        <w:rPr>
          <w:rFonts w:hint="eastAsia"/>
          <w:sz w:val="24"/>
          <w:rPrChange w:id="1335" w:author="KUNII Suguru" w:date="2017-10-27T16:32:00Z">
            <w:rPr>
              <w:rFonts w:hint="eastAsia"/>
            </w:rPr>
          </w:rPrChange>
        </w:rPr>
        <w:t>展開ツールと設定ファイルを利用した展開</w:t>
      </w:r>
      <w:bookmarkEnd w:id="1330"/>
    </w:p>
    <w:p w14:paraId="0047F989" w14:textId="67257216" w:rsidR="00025D47" w:rsidRDefault="00D01A10">
      <w:r>
        <w:t xml:space="preserve">SCCM Version 1702 </w:t>
      </w:r>
      <w:r w:rsidR="00BB78AD">
        <w:rPr>
          <w:rFonts w:hint="eastAsia"/>
        </w:rPr>
        <w:t>より ConfigMgr コンソール画面の [ソフトウェア ライブラリ]</w:t>
      </w:r>
      <w:ins w:id="1336" w:author="KUNII Suguru" w:date="2017-10-27T16:30:00Z">
        <w:r w:rsidR="004E440B" w:rsidRPr="004E440B">
          <w:t xml:space="preserve"> ワークスペースをクリックし、</w:t>
        </w:r>
      </w:ins>
      <w:del w:id="1337" w:author="KUNII Suguru" w:date="2017-10-27T16:30:00Z">
        <w:r w:rsidR="00BB78AD" w:rsidDel="004E440B">
          <w:rPr>
            <w:rFonts w:hint="eastAsia"/>
          </w:rPr>
          <w:delText xml:space="preserve"> - </w:delText>
        </w:r>
      </w:del>
      <w:r w:rsidR="00BB78AD">
        <w:rPr>
          <w:rFonts w:hint="eastAsia"/>
        </w:rPr>
        <w:t>[Office</w:t>
      </w:r>
      <w:r w:rsidR="007C59A3">
        <w:rPr>
          <w:rFonts w:hint="eastAsia"/>
        </w:rPr>
        <w:t xml:space="preserve"> </w:t>
      </w:r>
      <w:r w:rsidR="00BB78AD">
        <w:rPr>
          <w:rFonts w:hint="eastAsia"/>
        </w:rPr>
        <w:t>365 クライアント管理] から</w:t>
      </w:r>
      <w:r>
        <w:rPr>
          <w:rFonts w:hint="eastAsia"/>
        </w:rPr>
        <w:t xml:space="preserve"> Office 365 ProPlus の展開を行</w:t>
      </w:r>
      <w:r w:rsidR="007C59A3">
        <w:rPr>
          <w:rFonts w:hint="eastAsia"/>
        </w:rPr>
        <w:t>うことができるようになりました。</w:t>
      </w:r>
      <w:r w:rsidR="00025D47">
        <w:rPr>
          <w:rFonts w:hint="eastAsia"/>
        </w:rPr>
        <w:t>一方、Office 365 ProPlus の展開操作を [Office 365 クライアント管理] メニューを使わない場合、</w:t>
      </w:r>
      <w:r w:rsidR="007C59A3">
        <w:rPr>
          <w:rFonts w:hint="eastAsia"/>
        </w:rPr>
        <w:t>Office 展開ツールを</w:t>
      </w:r>
      <w:r w:rsidR="00025D47">
        <w:rPr>
          <w:rFonts w:hint="eastAsia"/>
        </w:rPr>
        <w:t>利用して</w:t>
      </w:r>
      <w:r w:rsidR="007C59A3">
        <w:rPr>
          <w:rFonts w:hint="eastAsia"/>
        </w:rPr>
        <w:t>手動で実装</w:t>
      </w:r>
      <w:r w:rsidR="00025D47">
        <w:rPr>
          <w:rFonts w:hint="eastAsia"/>
        </w:rPr>
        <w:t>する必要があります。</w:t>
      </w:r>
    </w:p>
    <w:p w14:paraId="643C9AAA" w14:textId="77777777" w:rsidR="005F4799" w:rsidRDefault="00025D47">
      <w:r>
        <w:rPr>
          <w:rFonts w:hint="eastAsia"/>
        </w:rPr>
        <w:t>本章では Office 展開ツールを使った、手動での Office 365 ProPlus の展開方法について紹介します。Office 展開ツールを使った、手動での Office 365 ProPlus の展開は次のステップから構成されます。</w:t>
      </w:r>
    </w:p>
    <w:p w14:paraId="040657CF" w14:textId="77777777" w:rsidR="005F4799" w:rsidRDefault="005F4799" w:rsidP="005F4799"/>
    <w:p w14:paraId="02635F38" w14:textId="77777777" w:rsidR="00025D47" w:rsidRDefault="005F4799" w:rsidP="005F4799">
      <w:pPr>
        <w:pStyle w:val="a"/>
        <w:numPr>
          <w:ilvl w:val="0"/>
          <w:numId w:val="36"/>
        </w:numPr>
      </w:pPr>
      <w:r>
        <w:rPr>
          <w:rFonts w:hint="eastAsia"/>
        </w:rPr>
        <w:t>Office 展開ツール</w:t>
      </w:r>
      <w:r w:rsidR="00025D47">
        <w:rPr>
          <w:rFonts w:hint="eastAsia"/>
        </w:rPr>
        <w:t>の入手 (</w:t>
      </w:r>
      <w:r w:rsidR="00185E7D">
        <w:t>9</w:t>
      </w:r>
      <w:r w:rsidR="00025D47">
        <w:rPr>
          <w:rFonts w:hint="eastAsia"/>
        </w:rPr>
        <w:t>.1 節)</w:t>
      </w:r>
      <w:r w:rsidR="00025D47">
        <w:br/>
      </w:r>
      <w:r w:rsidR="00025D47">
        <w:rPr>
          <w:rFonts w:hint="eastAsia"/>
        </w:rPr>
        <w:t>Office 展開ツールはマイクロソフトの Web サイトよりダウンロードして利用する必要があるため、事前にダウンロードしておきます。</w:t>
      </w:r>
      <w:r w:rsidR="00025D47">
        <w:br/>
      </w:r>
    </w:p>
    <w:p w14:paraId="3948919B" w14:textId="77777777" w:rsidR="00025D47" w:rsidRDefault="00025D47" w:rsidP="005F4799">
      <w:pPr>
        <w:pStyle w:val="a"/>
        <w:numPr>
          <w:ilvl w:val="0"/>
          <w:numId w:val="36"/>
        </w:numPr>
      </w:pPr>
      <w:r>
        <w:rPr>
          <w:rFonts w:hint="eastAsia"/>
        </w:rPr>
        <w:t>Office 365 ProPlus ダウンロード用設定ファイルの作成 (</w:t>
      </w:r>
      <w:r w:rsidR="00185E7D">
        <w:t>9</w:t>
      </w:r>
      <w:r>
        <w:rPr>
          <w:rFonts w:hint="eastAsia"/>
        </w:rPr>
        <w:t>.2 節)</w:t>
      </w:r>
      <w:r>
        <w:br/>
      </w:r>
      <w:r w:rsidR="00185E7D">
        <w:rPr>
          <w:rFonts w:hint="eastAsia"/>
        </w:rPr>
        <w:t>Office 展開ツールを使って Office 365 ProPlus のダウンロードを行うために必要な設定ファイルの作成と設定ファイルを使ったダウンロードを実行します。</w:t>
      </w:r>
      <w:r>
        <w:br/>
      </w:r>
    </w:p>
    <w:p w14:paraId="3006ABDF" w14:textId="77777777" w:rsidR="00185E7D" w:rsidRDefault="00185E7D" w:rsidP="005F4799">
      <w:pPr>
        <w:pStyle w:val="a"/>
        <w:numPr>
          <w:ilvl w:val="0"/>
          <w:numId w:val="36"/>
        </w:numPr>
      </w:pPr>
      <w:r>
        <w:rPr>
          <w:rFonts w:hint="eastAsia"/>
        </w:rPr>
        <w:t>Office 365 ProPlus 展開用アプリケーションの作成 (</w:t>
      </w:r>
      <w:r>
        <w:t>9</w:t>
      </w:r>
      <w:r>
        <w:rPr>
          <w:rFonts w:hint="eastAsia"/>
        </w:rPr>
        <w:t>.3 節)</w:t>
      </w:r>
      <w:r>
        <w:br/>
      </w:r>
      <w:r>
        <w:rPr>
          <w:rFonts w:hint="eastAsia"/>
        </w:rPr>
        <w:t>ダウンロードした Office 365 ProPlus を SCCM 経由で展開するためにアプリケーションを新規作成します。</w:t>
      </w:r>
    </w:p>
    <w:p w14:paraId="0AFC5C36" w14:textId="77777777" w:rsidR="005F4799" w:rsidRDefault="005F4799" w:rsidP="005F4799"/>
    <w:p w14:paraId="0E6A4110" w14:textId="77777777" w:rsidR="00185E7D" w:rsidRDefault="00185E7D">
      <w:pPr>
        <w:widowControl/>
        <w:jc w:val="left"/>
        <w:rPr>
          <w:rFonts w:eastAsia="メイリオ" w:cs="メイリオ"/>
          <w:b/>
          <w:sz w:val="28"/>
        </w:rPr>
      </w:pPr>
      <w:r>
        <w:br w:type="page"/>
      </w:r>
    </w:p>
    <w:p w14:paraId="1D4EB431" w14:textId="77777777" w:rsidR="00D01A10" w:rsidRDefault="00D01A10" w:rsidP="00A73406">
      <w:pPr>
        <w:pStyle w:val="2"/>
      </w:pPr>
      <w:bookmarkStart w:id="1338" w:name="_Toc496885392"/>
      <w:r>
        <w:rPr>
          <w:rFonts w:hint="eastAsia"/>
        </w:rPr>
        <w:t xml:space="preserve">Office </w:t>
      </w:r>
      <w:r>
        <w:rPr>
          <w:rFonts w:hint="eastAsia"/>
        </w:rPr>
        <w:t>展開ツールの入手</w:t>
      </w:r>
      <w:bookmarkEnd w:id="1338"/>
    </w:p>
    <w:p w14:paraId="6F638A2C" w14:textId="77777777" w:rsidR="00185E7D" w:rsidRDefault="00682E2E" w:rsidP="00A73406">
      <w:r>
        <w:rPr>
          <w:rFonts w:hint="eastAsia"/>
        </w:rPr>
        <w:t>本節では、Office 展開ツールの入手方法について手順を確認します。</w:t>
      </w:r>
    </w:p>
    <w:p w14:paraId="58B8BA09" w14:textId="77777777" w:rsidR="00682E2E" w:rsidRPr="000248A3" w:rsidRDefault="00682E2E" w:rsidP="00A73406"/>
    <w:p w14:paraId="41C5D571" w14:textId="1784AD8F" w:rsidR="00D01A10" w:rsidRDefault="00D01A10" w:rsidP="00A73406">
      <w:pPr>
        <w:pStyle w:val="a"/>
        <w:numPr>
          <w:ilvl w:val="0"/>
          <w:numId w:val="50"/>
        </w:numPr>
      </w:pPr>
      <w:r>
        <w:rPr>
          <w:rFonts w:hint="eastAsia"/>
        </w:rPr>
        <w:t>SCCM サーバーで、ブラウザーを起動し、「</w:t>
      </w:r>
      <w:ins w:id="1339" w:author="Hidekazu Suzuki" w:date="2017-12-15T01:51:00Z">
        <w:r w:rsidR="004A7761">
          <w:fldChar w:fldCharType="begin"/>
        </w:r>
        <w:r w:rsidR="004A7761">
          <w:instrText xml:space="preserve"> HYPERLINK "https://www.microsoft.com/en-us/download/details.aspx?id=49117" </w:instrText>
        </w:r>
        <w:r w:rsidR="004A7761">
          <w:fldChar w:fldCharType="separate"/>
        </w:r>
        <w:r w:rsidRPr="004A7761">
          <w:rPr>
            <w:rStyle w:val="ab"/>
          </w:rPr>
          <w:t>https://www.microsoft.com/en-us/download/details.aspx?id=49117</w:t>
        </w:r>
        <w:r w:rsidR="004A7761">
          <w:fldChar w:fldCharType="end"/>
        </w:r>
      </w:ins>
      <w:r>
        <w:rPr>
          <w:rFonts w:hint="eastAsia"/>
        </w:rPr>
        <w:t>」にアクセスします。</w:t>
      </w:r>
    </w:p>
    <w:p w14:paraId="5D9A38A6" w14:textId="77777777" w:rsidR="00D01A10" w:rsidRDefault="00D01A10" w:rsidP="00D01A10"/>
    <w:p w14:paraId="007C2807" w14:textId="77777777" w:rsidR="00D01A10" w:rsidRDefault="00D01A10" w:rsidP="00A73406">
      <w:pPr>
        <w:pStyle w:val="a"/>
        <w:numPr>
          <w:ilvl w:val="0"/>
          <w:numId w:val="50"/>
        </w:numPr>
      </w:pPr>
      <w:r>
        <w:rPr>
          <w:rFonts w:hint="eastAsia"/>
        </w:rPr>
        <w:t>Microsoft Download Center 画面で、[</w:t>
      </w:r>
      <w:r>
        <w:t>download</w:t>
      </w:r>
      <w:r>
        <w:rPr>
          <w:rFonts w:hint="eastAsia"/>
        </w:rPr>
        <w:t>]</w:t>
      </w:r>
      <w:r>
        <w:t xml:space="preserve"> </w:t>
      </w:r>
      <w:r>
        <w:rPr>
          <w:rFonts w:hint="eastAsia"/>
        </w:rPr>
        <w:t>をクリックします。</w:t>
      </w:r>
    </w:p>
    <w:p w14:paraId="3618415A" w14:textId="77777777" w:rsidR="00D01A10" w:rsidRDefault="00D01A10" w:rsidP="00D01A10">
      <w:pPr>
        <w:pStyle w:val="C"/>
        <w:rPr>
          <w:noProof/>
        </w:rPr>
      </w:pPr>
      <w:r w:rsidRPr="00A73406">
        <w:rPr>
          <w:rFonts w:ascii="Segoe UI" w:eastAsia="ＭＳ 明朝" w:hAnsi="Segoe UI" w:cs="Times New Roman"/>
          <w:noProof/>
        </w:rPr>
        <mc:AlternateContent>
          <mc:Choice Requires="wps">
            <w:drawing>
              <wp:anchor distT="0" distB="0" distL="114300" distR="114300" simplePos="0" relativeHeight="251589120" behindDoc="0" locked="0" layoutInCell="1" allowOverlap="1" wp14:anchorId="06BA26AC" wp14:editId="2E6A3E12">
                <wp:simplePos x="0" y="0"/>
                <wp:positionH relativeFrom="margin">
                  <wp:posOffset>2743201</wp:posOffset>
                </wp:positionH>
                <wp:positionV relativeFrom="paragraph">
                  <wp:posOffset>495712</wp:posOffset>
                </wp:positionV>
                <wp:extent cx="249480" cy="241200"/>
                <wp:effectExtent l="0" t="19050" r="36830" b="6985"/>
                <wp:wrapNone/>
                <wp:docPr id="550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13975DD"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A26AC" id="_x0000_s1191" type="#_x0000_t66" style="position:absolute;left:0;text-align:left;margin-left:3in;margin-top:39.05pt;width:19.65pt;height:19pt;rotation:-2274283fd;z-index:2515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" adj="10442" fillcolor="red" strokecolor="window" strokeweight="1.5pt">
                <v:textbox>
                  <w:txbxContent>
                    <w:p w14:paraId="513975DD"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CDC0B1C" wp14:editId="60A31174">
            <wp:extent cx="4320000" cy="2826343"/>
            <wp:effectExtent l="19050" t="19050" r="23495" b="12700"/>
            <wp:docPr id="6910" name="図 6910" descr="C:\Users\SuguruKUNII\AppData\Local\Microsoft\Windows\INetCacheContent.Word\cmo365-0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guruKUNII\AppData\Local\Microsoft\Windows\INetCacheContent.Word\cmo365-003.b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20000" cy="2826343"/>
                    </a:xfrm>
                    <a:prstGeom prst="rect">
                      <a:avLst/>
                    </a:prstGeom>
                    <a:noFill/>
                    <a:ln>
                      <a:solidFill>
                        <a:schemeClr val="tx1"/>
                      </a:solidFill>
                    </a:ln>
                  </pic:spPr>
                </pic:pic>
              </a:graphicData>
            </a:graphic>
          </wp:inline>
        </w:drawing>
      </w:r>
    </w:p>
    <w:p w14:paraId="246B8736" w14:textId="77777777" w:rsidR="00D01A10" w:rsidRDefault="00D01A10" w:rsidP="00D01A10"/>
    <w:p w14:paraId="4C2EF9FC" w14:textId="77777777" w:rsidR="00D01A10" w:rsidRDefault="00D01A10" w:rsidP="00D01A10">
      <w:pPr>
        <w:widowControl/>
        <w:jc w:val="left"/>
        <w:rPr>
          <w:noProof/>
        </w:rPr>
      </w:pPr>
      <w:r>
        <w:br w:type="page"/>
      </w:r>
    </w:p>
    <w:p w14:paraId="41390A72" w14:textId="77777777" w:rsidR="00D01A10" w:rsidRDefault="00D01A10" w:rsidP="00A73406">
      <w:pPr>
        <w:pStyle w:val="a"/>
        <w:numPr>
          <w:ilvl w:val="0"/>
          <w:numId w:val="50"/>
        </w:numPr>
      </w:pPr>
      <w:r>
        <w:rPr>
          <w:rFonts w:hint="eastAsia"/>
        </w:rPr>
        <w:t>ダウンロード画面で、[保存] をクリックします。</w:t>
      </w:r>
    </w:p>
    <w:p w14:paraId="44527F58" w14:textId="77777777" w:rsidR="00D01A10" w:rsidRDefault="00D01A10"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592192" behindDoc="0" locked="0" layoutInCell="1" allowOverlap="1" wp14:anchorId="6AE178A3" wp14:editId="66DDFBD3">
                <wp:simplePos x="0" y="0"/>
                <wp:positionH relativeFrom="margin">
                  <wp:posOffset>3531996</wp:posOffset>
                </wp:positionH>
                <wp:positionV relativeFrom="paragraph">
                  <wp:posOffset>2585770</wp:posOffset>
                </wp:positionV>
                <wp:extent cx="249480" cy="241200"/>
                <wp:effectExtent l="0" t="19050" r="36830" b="6985"/>
                <wp:wrapNone/>
                <wp:docPr id="550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D98F968"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178A3" id="_x0000_s1192" type="#_x0000_t66" style="position:absolute;left:0;text-align:left;margin-left:278.1pt;margin-top:203.6pt;width:19.65pt;height:19pt;rotation:-2274283fd;z-index:25159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" adj="10442" fillcolor="red" strokecolor="window" strokeweight="1.5pt">
                <v:textbox>
                  <w:txbxContent>
                    <w:p w14:paraId="5D98F968"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D12BC2B" wp14:editId="02C9BAC1">
            <wp:extent cx="4320000" cy="2826343"/>
            <wp:effectExtent l="19050" t="19050" r="23495" b="12700"/>
            <wp:docPr id="6911" name="図 6911" descr="C:\Users\SuguruKUNII\AppData\Local\Microsoft\Windows\INetCacheContent.Word\cmo365-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guruKUNII\AppData\Local\Microsoft\Windows\INetCacheContent.Word\cmo365-004.b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20000" cy="2826343"/>
                    </a:xfrm>
                    <a:prstGeom prst="rect">
                      <a:avLst/>
                    </a:prstGeom>
                    <a:noFill/>
                    <a:ln>
                      <a:solidFill>
                        <a:schemeClr val="tx1"/>
                      </a:solidFill>
                    </a:ln>
                  </pic:spPr>
                </pic:pic>
              </a:graphicData>
            </a:graphic>
          </wp:inline>
        </w:drawing>
      </w:r>
    </w:p>
    <w:p w14:paraId="50A4FA93" w14:textId="77777777" w:rsidR="00D01A10" w:rsidRDefault="00D01A10" w:rsidP="00D01A10"/>
    <w:p w14:paraId="642DB38A" w14:textId="77777777" w:rsidR="00D01A10" w:rsidRDefault="00D01A10" w:rsidP="00A73406">
      <w:pPr>
        <w:pStyle w:val="a"/>
        <w:numPr>
          <w:ilvl w:val="0"/>
          <w:numId w:val="50"/>
        </w:numPr>
      </w:pPr>
      <w:r>
        <w:rPr>
          <w:rFonts w:hint="eastAsia"/>
        </w:rPr>
        <w:t>ダウンロード画面で、ダウンロードが完了したら、[フォルダーを開く] をクリックします。</w:t>
      </w:r>
    </w:p>
    <w:p w14:paraId="484DA2AE" w14:textId="77777777" w:rsidR="00D01A10" w:rsidRDefault="00D01A10"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594240" behindDoc="0" locked="0" layoutInCell="1" allowOverlap="1" wp14:anchorId="100E3EC8" wp14:editId="0D8B28C6">
                <wp:simplePos x="0" y="0"/>
                <wp:positionH relativeFrom="margin">
                  <wp:posOffset>3265714</wp:posOffset>
                </wp:positionH>
                <wp:positionV relativeFrom="paragraph">
                  <wp:posOffset>2609950</wp:posOffset>
                </wp:positionV>
                <wp:extent cx="249480" cy="241200"/>
                <wp:effectExtent l="0" t="19050" r="36830" b="6985"/>
                <wp:wrapNone/>
                <wp:docPr id="55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E04F3CB"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E3EC8" id="_x0000_s1193" type="#_x0000_t66" style="position:absolute;left:0;text-align:left;margin-left:257.15pt;margin-top:205.5pt;width:19.65pt;height:19pt;rotation:-2274283fd;z-index:25159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" adj="10442" fillcolor="red" strokecolor="window" strokeweight="1.5pt">
                <v:textbox>
                  <w:txbxContent>
                    <w:p w14:paraId="3E04F3CB"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EA7DB32" wp14:editId="7890C788">
            <wp:extent cx="4320000" cy="2826562"/>
            <wp:effectExtent l="19050" t="19050" r="23495" b="12065"/>
            <wp:docPr id="32" name="図 32" descr="C:\Users\SuguruKUNII\AppData\Local\Microsoft\Windows\INetCacheContent.Word\cmo365-0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guruKUNII\AppData\Local\Microsoft\Windows\INetCacheContent.Word\cmo365-005.b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20000" cy="2826562"/>
                    </a:xfrm>
                    <a:prstGeom prst="rect">
                      <a:avLst/>
                    </a:prstGeom>
                    <a:noFill/>
                    <a:ln>
                      <a:solidFill>
                        <a:schemeClr val="tx1"/>
                      </a:solidFill>
                    </a:ln>
                  </pic:spPr>
                </pic:pic>
              </a:graphicData>
            </a:graphic>
          </wp:inline>
        </w:drawing>
      </w:r>
    </w:p>
    <w:p w14:paraId="5F097907" w14:textId="77777777" w:rsidR="00D01A10" w:rsidRDefault="00D01A10" w:rsidP="00D01A10"/>
    <w:p w14:paraId="0974E9EC" w14:textId="77777777" w:rsidR="00D01A10" w:rsidRDefault="00D01A10" w:rsidP="00D01A10">
      <w:pPr>
        <w:widowControl/>
        <w:jc w:val="left"/>
        <w:rPr>
          <w:noProof/>
        </w:rPr>
      </w:pPr>
      <w:r>
        <w:br w:type="page"/>
      </w:r>
    </w:p>
    <w:p w14:paraId="653EB72F" w14:textId="61F263F5" w:rsidR="00D01A10" w:rsidRDefault="00D01A10" w:rsidP="00B23485">
      <w:pPr>
        <w:pStyle w:val="a"/>
        <w:numPr>
          <w:ilvl w:val="0"/>
          <w:numId w:val="50"/>
        </w:numPr>
      </w:pPr>
      <w:r>
        <w:rPr>
          <w:rFonts w:hint="eastAsia"/>
        </w:rPr>
        <w:t>エクスプローラー画面で、</w:t>
      </w:r>
      <w:ins w:id="1340" w:author="Akira Sugiyama [2]" w:date="2017-10-20T20:49:00Z">
        <w:del w:id="1341" w:author="KUNII Suguru" w:date="2017-10-27T16:23:00Z">
          <w:r w:rsidR="00B23485" w:rsidRPr="00B23485" w:rsidDel="00DE6EE8">
            <w:rPr>
              <w:rFonts w:hint="eastAsia"/>
            </w:rPr>
            <w:delText>officedeploymenttool_8529.3600.exe</w:delText>
          </w:r>
        </w:del>
      </w:ins>
      <w:del w:id="1342" w:author="KUNII Suguru" w:date="2017-10-27T16:23:00Z">
        <w:r w:rsidDel="00DE6EE8">
          <w:rPr>
            <w:rFonts w:hint="eastAsia"/>
          </w:rPr>
          <w:delText xml:space="preserve">officedeploymenttool_7614-3602.exe </w:delText>
        </w:r>
      </w:del>
      <w:ins w:id="1343" w:author="KUNII Suguru" w:date="2017-10-27T16:23:00Z">
        <w:r w:rsidR="00DE6EE8">
          <w:rPr>
            <w:rFonts w:hint="eastAsia"/>
          </w:rPr>
          <w:t>ダウンロードした Office 展開ツールのセットアップ</w:t>
        </w:r>
      </w:ins>
      <w:ins w:id="1344" w:author="KUNII Suguru" w:date="2017-10-27T16:24:00Z">
        <w:r w:rsidR="00DE6EE8">
          <w:rPr>
            <w:rFonts w:hint="eastAsia"/>
          </w:rPr>
          <w:t xml:space="preserve"> </w:t>
        </w:r>
      </w:ins>
      <w:ins w:id="1345" w:author="KUNII Suguru" w:date="2017-10-27T16:23:00Z">
        <w:r w:rsidR="00DE6EE8">
          <w:rPr>
            <w:rFonts w:hint="eastAsia"/>
          </w:rPr>
          <w:t>プログラム</w:t>
        </w:r>
      </w:ins>
      <w:r>
        <w:rPr>
          <w:rFonts w:hint="eastAsia"/>
        </w:rPr>
        <w:t>を実行します。</w:t>
      </w:r>
    </w:p>
    <w:p w14:paraId="3206659C" w14:textId="77777777" w:rsidR="00D01A10" w:rsidRDefault="00D01A10"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597312" behindDoc="0" locked="0" layoutInCell="1" allowOverlap="1" wp14:anchorId="6543995A" wp14:editId="6D5EEFBA">
                <wp:simplePos x="0" y="0"/>
                <wp:positionH relativeFrom="margin">
                  <wp:posOffset>2291025</wp:posOffset>
                </wp:positionH>
                <wp:positionV relativeFrom="paragraph">
                  <wp:posOffset>576097</wp:posOffset>
                </wp:positionV>
                <wp:extent cx="249480" cy="241200"/>
                <wp:effectExtent l="0" t="19050" r="36830" b="6985"/>
                <wp:wrapNone/>
                <wp:docPr id="551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BC1BA9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3995A" id="_x0000_s1194" type="#_x0000_t66" style="position:absolute;left:0;text-align:left;margin-left:180.4pt;margin-top:45.35pt;width:19.65pt;height:19pt;rotation:-2274283fd;z-index:25159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" adj="10442" fillcolor="red" strokecolor="window" strokeweight="1.5pt">
                <v:textbox>
                  <w:txbxContent>
                    <w:p w14:paraId="4BC1BA9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commentRangeStart w:id="1346"/>
      <w:r>
        <w:rPr>
          <w:noProof/>
        </w:rPr>
        <w:drawing>
          <wp:inline distT="0" distB="0" distL="0" distR="0" wp14:anchorId="6E1FB132" wp14:editId="50DDCA77">
            <wp:extent cx="4319667" cy="1632857"/>
            <wp:effectExtent l="19050" t="19050" r="24130" b="24765"/>
            <wp:docPr id="34" name="図 34" descr="C:\Users\SuguruKUNII\AppData\Local\Microsoft\Windows\INetCacheContent.Word\cmo365-0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guruKUNII\AppData\Local\Microsoft\Windows\INetCacheContent.Word\cmo365-006.bmp"/>
                    <pic:cNvPicPr>
                      <a:picLocks noChangeAspect="1" noChangeArrowheads="1"/>
                    </pic:cNvPicPr>
                  </pic:nvPicPr>
                  <pic:blipFill rotWithShape="1">
                    <a:blip r:embed="rId128">
                      <a:extLst>
                        <a:ext uri="{28A0092B-C50C-407E-A947-70E740481C1C}">
                          <a14:useLocalDpi xmlns:a14="http://schemas.microsoft.com/office/drawing/2010/main" val="0"/>
                        </a:ext>
                      </a:extLst>
                    </a:blip>
                    <a:srcRect b="49855"/>
                    <a:stretch/>
                  </pic:blipFill>
                  <pic:spPr bwMode="auto">
                    <a:xfrm>
                      <a:off x="0" y="0"/>
                      <a:ext cx="4320000" cy="163298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commentRangeEnd w:id="1346"/>
      <w:r w:rsidR="00B23485">
        <w:rPr>
          <w:rStyle w:val="af8"/>
          <w:kern w:val="2"/>
        </w:rPr>
        <w:commentReference w:id="1346"/>
      </w:r>
    </w:p>
    <w:p w14:paraId="621FB2C7" w14:textId="77777777" w:rsidR="00D01A10" w:rsidRDefault="00D01A10" w:rsidP="00D01A10"/>
    <w:p w14:paraId="751A7586" w14:textId="77777777" w:rsidR="00D01A10" w:rsidRDefault="00D01A10" w:rsidP="00A73406">
      <w:pPr>
        <w:pStyle w:val="a"/>
        <w:numPr>
          <w:ilvl w:val="0"/>
          <w:numId w:val="50"/>
        </w:numPr>
      </w:pPr>
      <w:r>
        <w:rPr>
          <w:rFonts w:hint="eastAsia"/>
        </w:rPr>
        <w:t>[開いているファイル - セキュリティの警告] 画面で、[実行] をクリックします。</w:t>
      </w:r>
    </w:p>
    <w:p w14:paraId="131B91D7" w14:textId="77777777" w:rsidR="00D01A10" w:rsidRDefault="00D01A10"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599360" behindDoc="0" locked="0" layoutInCell="1" allowOverlap="1" wp14:anchorId="67AD2872" wp14:editId="78F588DC">
                <wp:simplePos x="0" y="0"/>
                <wp:positionH relativeFrom="margin">
                  <wp:posOffset>2341265</wp:posOffset>
                </wp:positionH>
                <wp:positionV relativeFrom="paragraph">
                  <wp:posOffset>1138805</wp:posOffset>
                </wp:positionV>
                <wp:extent cx="249480" cy="241200"/>
                <wp:effectExtent l="0" t="19050" r="36830" b="6985"/>
                <wp:wrapNone/>
                <wp:docPr id="551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04337F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D2872" id="_x0000_s1195" type="#_x0000_t66" style="position:absolute;left:0;text-align:left;margin-left:184.35pt;margin-top:89.65pt;width:19.65pt;height:19pt;rotation:-2274283fd;z-index:25159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" adj="10442" fillcolor="red" strokecolor="window" strokeweight="1.5pt">
                <v:textbox>
                  <w:txbxContent>
                    <w:p w14:paraId="204337F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E904BE4" wp14:editId="00BC604B">
            <wp:extent cx="3060000" cy="2255431"/>
            <wp:effectExtent l="19050" t="19050" r="26670" b="12065"/>
            <wp:docPr id="36" name="図 36" descr="C:\Users\SuguruKUNII\AppData\Local\Microsoft\Windows\INetCacheContent.Word\cmo365-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guruKUNII\AppData\Local\Microsoft\Windows\INetCacheContent.Word\cmo365-007.b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60000" cy="2255431"/>
                    </a:xfrm>
                    <a:prstGeom prst="rect">
                      <a:avLst/>
                    </a:prstGeom>
                    <a:noFill/>
                    <a:ln>
                      <a:solidFill>
                        <a:schemeClr val="tx1"/>
                      </a:solidFill>
                    </a:ln>
                  </pic:spPr>
                </pic:pic>
              </a:graphicData>
            </a:graphic>
          </wp:inline>
        </w:drawing>
      </w:r>
    </w:p>
    <w:p w14:paraId="4DC67C7B" w14:textId="77777777" w:rsidR="00D01A10" w:rsidRDefault="00D01A10" w:rsidP="00D01A10"/>
    <w:p w14:paraId="52A269A7" w14:textId="77777777" w:rsidR="00D01A10" w:rsidRDefault="00D01A10" w:rsidP="00D01A10">
      <w:pPr>
        <w:widowControl/>
        <w:jc w:val="left"/>
        <w:rPr>
          <w:noProof/>
        </w:rPr>
      </w:pPr>
      <w:r>
        <w:br w:type="page"/>
      </w:r>
    </w:p>
    <w:p w14:paraId="3BBC05E2" w14:textId="77777777" w:rsidR="00D01A10" w:rsidRDefault="00D01A10" w:rsidP="00A73406">
      <w:pPr>
        <w:pStyle w:val="a"/>
        <w:numPr>
          <w:ilvl w:val="0"/>
          <w:numId w:val="50"/>
        </w:numPr>
      </w:pPr>
      <w:r>
        <w:rPr>
          <w:rFonts w:hint="eastAsia"/>
        </w:rPr>
        <w:t>[The</w:t>
      </w:r>
      <w:r>
        <w:t xml:space="preserve"> Microsoft Ofice 2016 Click-to-Run Administrator Tool</w:t>
      </w:r>
      <w:r>
        <w:rPr>
          <w:rFonts w:hint="eastAsia"/>
        </w:rPr>
        <w:t>]</w:t>
      </w:r>
      <w:r>
        <w:t xml:space="preserve"> </w:t>
      </w:r>
      <w:r>
        <w:rPr>
          <w:rFonts w:hint="eastAsia"/>
        </w:rPr>
        <w:t>画面で、[</w:t>
      </w:r>
      <w:r>
        <w:t>Click here to accept the Microsoft Software License Terms</w:t>
      </w:r>
      <w:r>
        <w:rPr>
          <w:rFonts w:hint="eastAsia"/>
        </w:rPr>
        <w:t>]</w:t>
      </w:r>
      <w:r>
        <w:t xml:space="preserve"> </w:t>
      </w:r>
      <w:r>
        <w:rPr>
          <w:rFonts w:hint="eastAsia"/>
        </w:rPr>
        <w:t>欄にチェックをつけ、[Continue] をクリックします。</w:t>
      </w:r>
    </w:p>
    <w:p w14:paraId="373A7D41" w14:textId="77777777" w:rsidR="00D01A10" w:rsidRDefault="00D01A10"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604480" behindDoc="0" locked="0" layoutInCell="1" allowOverlap="1" wp14:anchorId="55C6D777" wp14:editId="4844CF3E">
                <wp:simplePos x="0" y="0"/>
                <wp:positionH relativeFrom="margin">
                  <wp:posOffset>3486051</wp:posOffset>
                </wp:positionH>
                <wp:positionV relativeFrom="paragraph">
                  <wp:posOffset>2239011</wp:posOffset>
                </wp:positionV>
                <wp:extent cx="249480" cy="241200"/>
                <wp:effectExtent l="0" t="19050" r="36830" b="6985"/>
                <wp:wrapNone/>
                <wp:docPr id="551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7050AD"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6D777" id="_x0000_s1196" type="#_x0000_t66" style="position:absolute;left:0;text-align:left;margin-left:274.5pt;margin-top:176.3pt;width:19.65pt;height:19pt;rotation:-2274283fd;z-index:25160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" adj="10442" fillcolor="red" strokecolor="window" strokeweight="1.5pt">
                <v:textbox>
                  <w:txbxContent>
                    <w:p w14:paraId="4D7050AD"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73406">
        <w:rPr>
          <w:rFonts w:ascii="Segoe UI" w:eastAsia="ＭＳ 明朝" w:hAnsi="Segoe UI" w:cs="Times New Roman"/>
          <w:noProof/>
        </w:rPr>
        <mc:AlternateContent>
          <mc:Choice Requires="wps">
            <w:drawing>
              <wp:anchor distT="0" distB="0" distL="114300" distR="114300" simplePos="0" relativeHeight="251602432" behindDoc="0" locked="0" layoutInCell="1" allowOverlap="1" wp14:anchorId="12CF48C1" wp14:editId="3526D5AD">
                <wp:simplePos x="0" y="0"/>
                <wp:positionH relativeFrom="margin">
                  <wp:posOffset>1683098</wp:posOffset>
                </wp:positionH>
                <wp:positionV relativeFrom="paragraph">
                  <wp:posOffset>2239101</wp:posOffset>
                </wp:positionV>
                <wp:extent cx="249480" cy="241200"/>
                <wp:effectExtent l="0" t="19050" r="36830" b="6985"/>
                <wp:wrapNone/>
                <wp:docPr id="55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5E1FAF"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F48C1" id="_x0000_s1197" type="#_x0000_t66" style="position:absolute;left:0;text-align:left;margin-left:132.55pt;margin-top:176.3pt;width:19.65pt;height:19pt;rotation:-2274283fd;z-index:25160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" adj="10442" fillcolor="red" strokecolor="window" strokeweight="1.5pt">
                <v:textbox>
                  <w:txbxContent>
                    <w:p w14:paraId="505E1FAF"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DE02537" wp14:editId="0B0080E1">
            <wp:extent cx="3420000" cy="2558268"/>
            <wp:effectExtent l="19050" t="19050" r="9525" b="13970"/>
            <wp:docPr id="37" name="図 37" descr="C:\Users\SuguruKUNII\AppData\Local\Microsoft\Windows\INetCacheContent.Word\cmo365-0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guruKUNII\AppData\Local\Microsoft\Windows\INetCacheContent.Word\cmo365-008.b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20000" cy="2558268"/>
                    </a:xfrm>
                    <a:prstGeom prst="rect">
                      <a:avLst/>
                    </a:prstGeom>
                    <a:noFill/>
                    <a:ln>
                      <a:solidFill>
                        <a:schemeClr val="tx1"/>
                      </a:solidFill>
                    </a:ln>
                  </pic:spPr>
                </pic:pic>
              </a:graphicData>
            </a:graphic>
          </wp:inline>
        </w:drawing>
      </w:r>
    </w:p>
    <w:p w14:paraId="45F2682C" w14:textId="77777777" w:rsidR="00D01A10" w:rsidRPr="0090609C" w:rsidRDefault="00D01A10" w:rsidP="00D01A10"/>
    <w:p w14:paraId="7F933387" w14:textId="77777777" w:rsidR="00D01A10" w:rsidRDefault="00D01A10" w:rsidP="00A73406">
      <w:pPr>
        <w:pStyle w:val="a"/>
        <w:numPr>
          <w:ilvl w:val="0"/>
          <w:numId w:val="50"/>
        </w:numPr>
      </w:pPr>
      <w:r>
        <w:rPr>
          <w:rFonts w:hint="eastAsia"/>
        </w:rPr>
        <w:t>[フォルダーの参照] 画面で、C</w:t>
      </w:r>
      <w:r>
        <w:t xml:space="preserve"> </w:t>
      </w:r>
      <w:r>
        <w:rPr>
          <w:rFonts w:hint="eastAsia"/>
        </w:rPr>
        <w:t xml:space="preserve">ドライブに </w:t>
      </w:r>
      <w:r>
        <w:t xml:space="preserve">ProPlus </w:t>
      </w:r>
      <w:r>
        <w:rPr>
          <w:rFonts w:hint="eastAsia"/>
        </w:rPr>
        <w:t>フォルダーを作成し、C:\</w:t>
      </w:r>
      <w:r>
        <w:t xml:space="preserve">ProPlus </w:t>
      </w:r>
      <w:r>
        <w:rPr>
          <w:rFonts w:hint="eastAsia"/>
        </w:rPr>
        <w:t>フォルダーを選択して、[OK] をクリックします。</w:t>
      </w:r>
    </w:p>
    <w:p w14:paraId="4D2CB030" w14:textId="77777777" w:rsidR="00D01A10" w:rsidRDefault="00D01A10"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609600" behindDoc="0" locked="0" layoutInCell="1" allowOverlap="1" wp14:anchorId="2D5CFFAC" wp14:editId="63C92B58">
                <wp:simplePos x="0" y="0"/>
                <wp:positionH relativeFrom="margin">
                  <wp:posOffset>2199933</wp:posOffset>
                </wp:positionH>
                <wp:positionV relativeFrom="paragraph">
                  <wp:posOffset>2675757</wp:posOffset>
                </wp:positionV>
                <wp:extent cx="249480" cy="241200"/>
                <wp:effectExtent l="0" t="19050" r="36830" b="6985"/>
                <wp:wrapNone/>
                <wp:docPr id="551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F7091BF"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CFFAC" id="_x0000_s1198" type="#_x0000_t66" style="position:absolute;left:0;text-align:left;margin-left:173.2pt;margin-top:210.7pt;width:19.65pt;height:19pt;rotation:-2274283fd;z-index:25160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" adj="10442" fillcolor="red" strokecolor="window" strokeweight="1.5pt">
                <v:textbox>
                  <w:txbxContent>
                    <w:p w14:paraId="1F7091BF"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73406">
        <w:rPr>
          <w:rFonts w:ascii="Segoe UI" w:eastAsia="ＭＳ 明朝" w:hAnsi="Segoe UI" w:cs="Times New Roman"/>
          <w:noProof/>
        </w:rPr>
        <mc:AlternateContent>
          <mc:Choice Requires="wps">
            <w:drawing>
              <wp:anchor distT="0" distB="0" distL="114300" distR="114300" simplePos="0" relativeHeight="251607552" behindDoc="0" locked="0" layoutInCell="1" allowOverlap="1" wp14:anchorId="3790C236" wp14:editId="47775308">
                <wp:simplePos x="0" y="0"/>
                <wp:positionH relativeFrom="margin">
                  <wp:posOffset>1416817</wp:posOffset>
                </wp:positionH>
                <wp:positionV relativeFrom="paragraph">
                  <wp:posOffset>1822094</wp:posOffset>
                </wp:positionV>
                <wp:extent cx="249480" cy="241200"/>
                <wp:effectExtent l="0" t="19050" r="36830" b="6985"/>
                <wp:wrapNone/>
                <wp:docPr id="551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03D0FC"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0C236" id="_x0000_s1199" type="#_x0000_t66" style="position:absolute;left:0;text-align:left;margin-left:111.55pt;margin-top:143.45pt;width:19.65pt;height:19pt;rotation:-2274283fd;z-index:25160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" adj="10442" fillcolor="red" strokecolor="window" strokeweight="1.5pt">
                <v:textbox>
                  <w:txbxContent>
                    <w:p w14:paraId="6403D0FC"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7B92356" wp14:editId="248D7462">
            <wp:extent cx="3060000" cy="2985768"/>
            <wp:effectExtent l="19050" t="19050" r="26670" b="24765"/>
            <wp:docPr id="38" name="図 38" descr="C:\Users\SuguruKUNII\AppData\Local\Microsoft\Windows\INetCacheContent.Word\cmo365-0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guruKUNII\AppData\Local\Microsoft\Windows\INetCacheContent.Word\cmo365-009.b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60000" cy="2985768"/>
                    </a:xfrm>
                    <a:prstGeom prst="rect">
                      <a:avLst/>
                    </a:prstGeom>
                    <a:noFill/>
                    <a:ln>
                      <a:solidFill>
                        <a:schemeClr val="tx1"/>
                      </a:solidFill>
                    </a:ln>
                  </pic:spPr>
                </pic:pic>
              </a:graphicData>
            </a:graphic>
          </wp:inline>
        </w:drawing>
      </w:r>
    </w:p>
    <w:p w14:paraId="0175436B" w14:textId="77777777" w:rsidR="00D01A10" w:rsidRDefault="00D01A10" w:rsidP="00D01A10"/>
    <w:p w14:paraId="0AA81A9E" w14:textId="77777777" w:rsidR="00D01A10" w:rsidRDefault="00D01A10" w:rsidP="00D01A10">
      <w:pPr>
        <w:widowControl/>
        <w:jc w:val="left"/>
        <w:rPr>
          <w:noProof/>
        </w:rPr>
      </w:pPr>
      <w:r>
        <w:br w:type="page"/>
      </w:r>
    </w:p>
    <w:p w14:paraId="6E11E275" w14:textId="77777777" w:rsidR="00D01A10" w:rsidRDefault="00D01A10" w:rsidP="00A73406">
      <w:pPr>
        <w:pStyle w:val="a"/>
        <w:numPr>
          <w:ilvl w:val="0"/>
          <w:numId w:val="50"/>
        </w:numPr>
      </w:pPr>
      <w:r>
        <w:rPr>
          <w:rFonts w:hint="eastAsia"/>
        </w:rPr>
        <w:t>[The</w:t>
      </w:r>
      <w:r>
        <w:t xml:space="preserve"> Microsoft Ofice 2016 Click-to-Run Administrator Tool</w:t>
      </w:r>
      <w:r>
        <w:rPr>
          <w:rFonts w:hint="eastAsia"/>
        </w:rPr>
        <w:t>]</w:t>
      </w:r>
      <w:r>
        <w:t xml:space="preserve"> </w:t>
      </w:r>
      <w:r>
        <w:rPr>
          <w:rFonts w:hint="eastAsia"/>
        </w:rPr>
        <w:t>画面で、[OK] をクリックします。</w:t>
      </w:r>
    </w:p>
    <w:p w14:paraId="3F299DA6" w14:textId="77777777" w:rsidR="00D01A10" w:rsidRDefault="00D01A10"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612672" behindDoc="0" locked="0" layoutInCell="1" allowOverlap="1" wp14:anchorId="61B69AC8" wp14:editId="355CD9ED">
                <wp:simplePos x="0" y="0"/>
                <wp:positionH relativeFrom="margin">
                  <wp:posOffset>2985206</wp:posOffset>
                </wp:positionH>
                <wp:positionV relativeFrom="paragraph">
                  <wp:posOffset>862476</wp:posOffset>
                </wp:positionV>
                <wp:extent cx="249480" cy="241200"/>
                <wp:effectExtent l="0" t="19050" r="36830" b="6985"/>
                <wp:wrapNone/>
                <wp:docPr id="55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8CDE06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69AC8" id="_x0000_s1200" type="#_x0000_t66" style="position:absolute;left:0;text-align:left;margin-left:235.05pt;margin-top:67.9pt;width:19.65pt;height:19pt;rotation:-2274283fd;z-index:25161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" adj="10442" fillcolor="red" strokecolor="window" strokeweight="1.5pt">
                <v:textbox>
                  <w:txbxContent>
                    <w:p w14:paraId="48CDE06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62128D2" wp14:editId="0127E453">
            <wp:extent cx="3060000" cy="1276457"/>
            <wp:effectExtent l="19050" t="19050" r="26670" b="19050"/>
            <wp:docPr id="39" name="図 39" descr="C:\Users\SuguruKUNII\AppData\Local\Microsoft\Windows\INetCacheContent.Word\cmo365-0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guruKUNII\AppData\Local\Microsoft\Windows\INetCacheContent.Word\cmo365-010.bm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0000" cy="1276457"/>
                    </a:xfrm>
                    <a:prstGeom prst="rect">
                      <a:avLst/>
                    </a:prstGeom>
                    <a:noFill/>
                    <a:ln>
                      <a:solidFill>
                        <a:schemeClr val="tx1"/>
                      </a:solidFill>
                    </a:ln>
                  </pic:spPr>
                </pic:pic>
              </a:graphicData>
            </a:graphic>
          </wp:inline>
        </w:drawing>
      </w:r>
    </w:p>
    <w:p w14:paraId="1D26562A" w14:textId="77777777" w:rsidR="00D01A10" w:rsidRDefault="00D01A10" w:rsidP="00D01A10"/>
    <w:p w14:paraId="62C44A12" w14:textId="77777777" w:rsidR="00D01A10" w:rsidRDefault="00D01A10" w:rsidP="00D01A10">
      <w:pPr>
        <w:widowControl/>
        <w:jc w:val="left"/>
        <w:rPr>
          <w:rFonts w:cstheme="majorBidi"/>
          <w:b/>
          <w:sz w:val="28"/>
          <w:szCs w:val="28"/>
        </w:rPr>
      </w:pPr>
      <w:r>
        <w:br w:type="page"/>
      </w:r>
    </w:p>
    <w:p w14:paraId="1F5A72F3" w14:textId="77777777" w:rsidR="00D01A10" w:rsidRPr="002554D9" w:rsidRDefault="00D01A10" w:rsidP="00A73406">
      <w:pPr>
        <w:pStyle w:val="2"/>
      </w:pPr>
      <w:bookmarkStart w:id="1347" w:name="_Toc496885393"/>
      <w:r>
        <w:rPr>
          <w:rFonts w:hint="eastAsia"/>
        </w:rPr>
        <w:t xml:space="preserve">Office 365 ProPlus </w:t>
      </w:r>
      <w:r>
        <w:rPr>
          <w:rFonts w:hint="eastAsia"/>
        </w:rPr>
        <w:t>ダウンロード用設定ファイルの作成</w:t>
      </w:r>
      <w:bookmarkEnd w:id="1347"/>
    </w:p>
    <w:p w14:paraId="6BF8A905" w14:textId="77777777" w:rsidR="00D01A10" w:rsidRDefault="00D01A10" w:rsidP="00D01A10">
      <w:r>
        <w:rPr>
          <w:rFonts w:hint="eastAsia"/>
        </w:rPr>
        <w:t xml:space="preserve">GitHub で提供されている </w:t>
      </w:r>
      <w:r>
        <w:t>Configuration XML Editor</w:t>
      </w:r>
      <w:r>
        <w:rPr>
          <w:rFonts w:hint="eastAsia"/>
        </w:rPr>
        <w:t xml:space="preserve"> を利用して、設定ファイルを作成し、ダウンロードまでを行います。本手順では、Office 365 ProPlus のダウンロードとインストールの両方に利用可能な設定ファイルを作成します。</w:t>
      </w:r>
    </w:p>
    <w:p w14:paraId="3D790F5D" w14:textId="77777777" w:rsidR="00D01A10" w:rsidRDefault="00D01A10" w:rsidP="00D01A10"/>
    <w:p w14:paraId="684F4803" w14:textId="77777777" w:rsidR="00D01A10" w:rsidRDefault="00D01A10" w:rsidP="00A73406">
      <w:pPr>
        <w:pStyle w:val="a"/>
        <w:numPr>
          <w:ilvl w:val="0"/>
          <w:numId w:val="48"/>
        </w:numPr>
      </w:pPr>
      <w:r>
        <w:rPr>
          <w:rFonts w:hint="eastAsia"/>
        </w:rPr>
        <w:t>SCCM サーバーで、ブラウザーを起動し、「</w:t>
      </w:r>
      <w:r w:rsidRPr="0090609C">
        <w:t>https://officedev.github.io/Office-IT-Pro-Deployment-Scripts/XmlEditor.html</w:t>
      </w:r>
      <w:r>
        <w:rPr>
          <w:rFonts w:hint="eastAsia"/>
        </w:rPr>
        <w:t>」にアクセスします。</w:t>
      </w:r>
    </w:p>
    <w:p w14:paraId="448A8424" w14:textId="77777777" w:rsidR="00D01A10" w:rsidRPr="00FA4EEF" w:rsidRDefault="00D01A10" w:rsidP="00D01A10"/>
    <w:p w14:paraId="10FC25E2" w14:textId="77777777" w:rsidR="00D01A10" w:rsidRDefault="00D01A10" w:rsidP="00A73406">
      <w:pPr>
        <w:pStyle w:val="a"/>
        <w:numPr>
          <w:ilvl w:val="0"/>
          <w:numId w:val="48"/>
        </w:numPr>
      </w:pPr>
      <w:r>
        <w:rPr>
          <w:rFonts w:hint="eastAsia"/>
        </w:rPr>
        <w:t>[Welcome</w:t>
      </w:r>
      <w:r>
        <w:t xml:space="preserve"> to the Office Click-to-Run Configuration XML Editor</w:t>
      </w:r>
      <w:r>
        <w:rPr>
          <w:rFonts w:hint="eastAsia"/>
        </w:rPr>
        <w:t>]</w:t>
      </w:r>
      <w:r>
        <w:t xml:space="preserve"> </w:t>
      </w:r>
      <w:r>
        <w:rPr>
          <w:rFonts w:hint="eastAsia"/>
        </w:rPr>
        <w:t>画面で、[Close] をクリックします。</w:t>
      </w:r>
    </w:p>
    <w:p w14:paraId="3446098C" w14:textId="77777777" w:rsidR="00D01A10" w:rsidRDefault="00D01A10"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614720" behindDoc="0" locked="0" layoutInCell="1" allowOverlap="1" wp14:anchorId="726EE412" wp14:editId="23306EEB">
                <wp:simplePos x="0" y="0"/>
                <wp:positionH relativeFrom="margin">
                  <wp:posOffset>3677697</wp:posOffset>
                </wp:positionH>
                <wp:positionV relativeFrom="paragraph">
                  <wp:posOffset>2269245</wp:posOffset>
                </wp:positionV>
                <wp:extent cx="249480" cy="241200"/>
                <wp:effectExtent l="0" t="19050" r="36830" b="6985"/>
                <wp:wrapNone/>
                <wp:docPr id="55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440B7F"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E412" id="_x0000_s1201" type="#_x0000_t66" style="position:absolute;left:0;text-align:left;margin-left:289.6pt;margin-top:178.7pt;width:19.65pt;height:19pt;rotation:-2274283fd;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" adj="10442" fillcolor="red" strokecolor="window" strokeweight="1.5pt">
                <v:textbox>
                  <w:txbxContent>
                    <w:p w14:paraId="50440B7F"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41BED70" wp14:editId="0E70A0C8">
            <wp:extent cx="4320000" cy="2835000"/>
            <wp:effectExtent l="19050" t="19050" r="23495" b="22860"/>
            <wp:docPr id="40" name="図 40" descr="C:\Users\SuguruKUNII\AppData\Local\Microsoft\Windows\INetCacheContent.Word\cmo365-05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uguruKUNII\AppData\Local\Microsoft\Windows\INetCacheContent.Word\cmo365-052.bm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20000" cy="2835000"/>
                    </a:xfrm>
                    <a:prstGeom prst="rect">
                      <a:avLst/>
                    </a:prstGeom>
                    <a:noFill/>
                    <a:ln>
                      <a:solidFill>
                        <a:schemeClr val="tx1"/>
                      </a:solidFill>
                    </a:ln>
                  </pic:spPr>
                </pic:pic>
              </a:graphicData>
            </a:graphic>
          </wp:inline>
        </w:drawing>
      </w:r>
    </w:p>
    <w:p w14:paraId="5D79F2A8" w14:textId="77777777" w:rsidR="00D01A10" w:rsidRDefault="00D01A10" w:rsidP="00D01A10"/>
    <w:p w14:paraId="2A5F09F9" w14:textId="77777777" w:rsidR="00D01A10" w:rsidRDefault="00D01A10" w:rsidP="00D01A10">
      <w:pPr>
        <w:widowControl/>
        <w:jc w:val="left"/>
        <w:rPr>
          <w:noProof/>
        </w:rPr>
      </w:pPr>
      <w:r>
        <w:br w:type="page"/>
      </w:r>
    </w:p>
    <w:p w14:paraId="1B0E615D" w14:textId="2C5FE07A" w:rsidR="00D01A10" w:rsidRDefault="00D01A10" w:rsidP="00A73406">
      <w:pPr>
        <w:pStyle w:val="a"/>
        <w:numPr>
          <w:ilvl w:val="0"/>
          <w:numId w:val="48"/>
        </w:numPr>
      </w:pPr>
      <w:r>
        <w:rPr>
          <w:rFonts w:hint="eastAsia"/>
        </w:rPr>
        <w:t>[Add Product] 画面で、[Product] 欄から [Office 365 ProPlus]、[Channel] 欄から [</w:t>
      </w:r>
      <w:commentRangeStart w:id="1348"/>
      <w:del w:id="1349" w:author="KUNII Suguru" w:date="2017-10-27T16:07:00Z">
        <w:r w:rsidDel="005C3CB4">
          <w:rPr>
            <w:rFonts w:hint="eastAsia"/>
          </w:rPr>
          <w:delText>Deferred</w:delText>
        </w:r>
        <w:commentRangeEnd w:id="1348"/>
        <w:r w:rsidR="00E23395" w:rsidDel="005C3CB4">
          <w:rPr>
            <w:rStyle w:val="af8"/>
            <w:rFonts w:hint="eastAsia"/>
            <w:noProof w:val="0"/>
          </w:rPr>
          <w:commentReference w:id="1348"/>
        </w:r>
      </w:del>
      <w:ins w:id="1350" w:author="KUNII Suguru" w:date="2017-10-27T16:07:00Z">
        <w:r w:rsidR="005C3CB4">
          <w:rPr>
            <w:rFonts w:hint="eastAsia"/>
          </w:rPr>
          <w:t>Semi-Annual Channel</w:t>
        </w:r>
      </w:ins>
      <w:r>
        <w:rPr>
          <w:rFonts w:hint="eastAsia"/>
        </w:rPr>
        <w:t>]、[Language] 欄から [Japanese (</w:t>
      </w:r>
      <w:r>
        <w:t>ja-jp</w:t>
      </w:r>
      <w:r>
        <w:rPr>
          <w:rFonts w:hint="eastAsia"/>
        </w:rPr>
        <w:t>)] をそれぞれ選択し、[Add Product] をクリックします。</w:t>
      </w:r>
    </w:p>
    <w:p w14:paraId="11B9E057" w14:textId="00525FA3" w:rsidR="00D01A10" w:rsidRDefault="005C3CB4"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622912" behindDoc="0" locked="0" layoutInCell="1" allowOverlap="1" wp14:anchorId="4B976789" wp14:editId="401A9F9B">
                <wp:simplePos x="0" y="0"/>
                <wp:positionH relativeFrom="margin">
                  <wp:posOffset>2206625</wp:posOffset>
                </wp:positionH>
                <wp:positionV relativeFrom="paragraph">
                  <wp:posOffset>1356360</wp:posOffset>
                </wp:positionV>
                <wp:extent cx="249480" cy="241200"/>
                <wp:effectExtent l="0" t="19050" r="36830" b="6985"/>
                <wp:wrapNone/>
                <wp:docPr id="688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10925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76789" id="_x0000_s1202" type="#_x0000_t66" style="position:absolute;left:0;text-align:left;margin-left:173.75pt;margin-top:106.8pt;width:19.65pt;height:19pt;rotation:-2274283fd;z-index:25162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" adj="10442" fillcolor="red" strokecolor="window" strokeweight="1.5pt">
                <v:textbox>
                  <w:txbxContent>
                    <w:p w14:paraId="1910925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01A10" w:rsidRPr="00A73406">
        <w:rPr>
          <w:rFonts w:ascii="Segoe UI" w:eastAsia="ＭＳ 明朝" w:hAnsi="Segoe UI" w:cs="Times New Roman"/>
          <w:noProof/>
        </w:rPr>
        <mc:AlternateContent>
          <mc:Choice Requires="wps">
            <w:drawing>
              <wp:anchor distT="0" distB="0" distL="114300" distR="114300" simplePos="0" relativeHeight="251628032" behindDoc="0" locked="0" layoutInCell="1" allowOverlap="1" wp14:anchorId="11D4C9E3" wp14:editId="2B51C9E8">
                <wp:simplePos x="0" y="0"/>
                <wp:positionH relativeFrom="margin">
                  <wp:posOffset>1968703</wp:posOffset>
                </wp:positionH>
                <wp:positionV relativeFrom="paragraph">
                  <wp:posOffset>1816029</wp:posOffset>
                </wp:positionV>
                <wp:extent cx="249480" cy="241200"/>
                <wp:effectExtent l="0" t="19050" r="36830" b="6985"/>
                <wp:wrapNone/>
                <wp:docPr id="55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88451C"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C9E3" id="_x0000_s1203" type="#_x0000_t66" style="position:absolute;left:0;text-align:left;margin-left:155pt;margin-top:143pt;width:19.65pt;height:19pt;rotation:-2274283fd;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" adj="10442" fillcolor="red" strokecolor="window" strokeweight="1.5pt">
                <v:textbox>
                  <w:txbxContent>
                    <w:p w14:paraId="6488451C"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01A10" w:rsidRPr="00A73406">
        <w:rPr>
          <w:rFonts w:ascii="Segoe UI" w:eastAsia="ＭＳ 明朝" w:hAnsi="Segoe UI" w:cs="Times New Roman"/>
          <w:noProof/>
        </w:rPr>
        <mc:AlternateContent>
          <mc:Choice Requires="wps">
            <w:drawing>
              <wp:anchor distT="0" distB="0" distL="114300" distR="114300" simplePos="0" relativeHeight="251624960" behindDoc="0" locked="0" layoutInCell="1" allowOverlap="1" wp14:anchorId="7BBB84D9" wp14:editId="0E617F53">
                <wp:simplePos x="0" y="0"/>
                <wp:positionH relativeFrom="margin">
                  <wp:posOffset>2044701</wp:posOffset>
                </wp:positionH>
                <wp:positionV relativeFrom="paragraph">
                  <wp:posOffset>1622432</wp:posOffset>
                </wp:positionV>
                <wp:extent cx="249480" cy="241200"/>
                <wp:effectExtent l="0" t="19050" r="36830" b="6985"/>
                <wp:wrapNone/>
                <wp:docPr id="55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F141EF1"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B84D9" id="_x0000_s1204" type="#_x0000_t66" style="position:absolute;left:0;text-align:left;margin-left:161pt;margin-top:127.75pt;width:19.65pt;height:19pt;rotation:-2274283fd;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" adj="10442" fillcolor="red" strokecolor="window" strokeweight="1.5pt">
                <v:textbox>
                  <w:txbxContent>
                    <w:p w14:paraId="4F141EF1"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01A10" w:rsidRPr="00A73406">
        <w:rPr>
          <w:rFonts w:ascii="Segoe UI" w:eastAsia="ＭＳ 明朝" w:hAnsi="Segoe UI" w:cs="Times New Roman"/>
          <w:noProof/>
        </w:rPr>
        <mc:AlternateContent>
          <mc:Choice Requires="wps">
            <w:drawing>
              <wp:anchor distT="0" distB="0" distL="114300" distR="114300" simplePos="0" relativeHeight="251619840" behindDoc="0" locked="0" layoutInCell="1" allowOverlap="1" wp14:anchorId="653EE6B6" wp14:editId="3925C6E8">
                <wp:simplePos x="0" y="0"/>
                <wp:positionH relativeFrom="margin">
                  <wp:posOffset>2044701</wp:posOffset>
                </wp:positionH>
                <wp:positionV relativeFrom="paragraph">
                  <wp:posOffset>1032538</wp:posOffset>
                </wp:positionV>
                <wp:extent cx="249480" cy="241200"/>
                <wp:effectExtent l="0" t="19050" r="36830" b="6985"/>
                <wp:wrapNone/>
                <wp:docPr id="68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504E78"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EE6B6" id="_x0000_s1205" type="#_x0000_t66" style="position:absolute;left:0;text-align:left;margin-left:161pt;margin-top:81.3pt;width:19.65pt;height:19pt;rotation:-2274283fd;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IvpQIAACs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" adj="10442" fillcolor="red" strokecolor="window" strokeweight="1.5pt">
                <v:textbox>
                  <w:txbxContent>
                    <w:p w14:paraId="29504E78"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01A10" w:rsidRPr="00A73406">
        <w:rPr>
          <w:rFonts w:ascii="Segoe UI" w:eastAsia="ＭＳ 明朝" w:hAnsi="Segoe UI" w:cs="Times New Roman"/>
          <w:noProof/>
        </w:rPr>
        <mc:AlternateContent>
          <mc:Choice Requires="wps">
            <w:drawing>
              <wp:anchor distT="0" distB="0" distL="114300" distR="114300" simplePos="0" relativeHeight="251617792" behindDoc="0" locked="0" layoutInCell="1" allowOverlap="1" wp14:anchorId="794C969B" wp14:editId="0A3AC0D5">
                <wp:simplePos x="0" y="0"/>
                <wp:positionH relativeFrom="margin">
                  <wp:posOffset>2044840</wp:posOffset>
                </wp:positionH>
                <wp:positionV relativeFrom="paragraph">
                  <wp:posOffset>726825</wp:posOffset>
                </wp:positionV>
                <wp:extent cx="249480" cy="241200"/>
                <wp:effectExtent l="0" t="19050" r="36830" b="6985"/>
                <wp:wrapNone/>
                <wp:docPr id="688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6DF3AAC"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C969B" id="_x0000_s1206" type="#_x0000_t66" style="position:absolute;left:0;text-align:left;margin-left:161pt;margin-top:57.25pt;width:19.65pt;height:19pt;rotation:-2274283fd;z-index:25161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" adj="10442" fillcolor="red" strokecolor="window" strokeweight="1.5pt">
                <v:textbox>
                  <w:txbxContent>
                    <w:p w14:paraId="46DF3AAC"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del w:id="1351" w:author="KUNII Suguru" w:date="2017-10-27T16:07:00Z">
        <w:r w:rsidR="00D01A10" w:rsidDel="005C3CB4">
          <w:rPr>
            <w:noProof/>
          </w:rPr>
          <w:drawing>
            <wp:inline distT="0" distB="0" distL="0" distR="0" wp14:anchorId="0B045D0F" wp14:editId="4E4AE872">
              <wp:extent cx="4320000" cy="2838576"/>
              <wp:effectExtent l="19050" t="19050" r="23495" b="19050"/>
              <wp:docPr id="41" name="図 41" descr="C:\Users\SuguruKUNII\AppData\Local\Microsoft\Windows\INetCacheContent.Word\cmo365-2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uguruKUNII\AppData\Local\Microsoft\Windows\INetCacheContent.Word\cmo365-232.bm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20000" cy="2838576"/>
                      </a:xfrm>
                      <a:prstGeom prst="rect">
                        <a:avLst/>
                      </a:prstGeom>
                      <a:noFill/>
                      <a:ln>
                        <a:solidFill>
                          <a:schemeClr val="tx1"/>
                        </a:solidFill>
                      </a:ln>
                    </pic:spPr>
                  </pic:pic>
                </a:graphicData>
              </a:graphic>
            </wp:inline>
          </w:drawing>
        </w:r>
      </w:del>
      <w:ins w:id="1352" w:author="KUNII Suguru" w:date="2017-10-27T16:07:00Z">
        <w:r>
          <w:rPr>
            <w:noProof/>
          </w:rPr>
          <w:drawing>
            <wp:inline distT="0" distB="0" distL="0" distR="0" wp14:anchorId="60CADC99" wp14:editId="230D9066">
              <wp:extent cx="4320000" cy="2854286"/>
              <wp:effectExtent l="19050" t="19050" r="23495" b="2286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20000" cy="2854286"/>
                      </a:xfrm>
                      <a:prstGeom prst="rect">
                        <a:avLst/>
                      </a:prstGeom>
                      <a:noFill/>
                      <a:ln>
                        <a:solidFill>
                          <a:schemeClr val="tx1"/>
                        </a:solidFill>
                      </a:ln>
                    </pic:spPr>
                  </pic:pic>
                </a:graphicData>
              </a:graphic>
            </wp:inline>
          </w:drawing>
        </w:r>
      </w:ins>
    </w:p>
    <w:p w14:paraId="7CDAB7B7" w14:textId="77777777" w:rsidR="00D01A10" w:rsidRDefault="00D01A10" w:rsidP="00D01A10">
      <w:pPr>
        <w:pStyle w:val="C"/>
      </w:pPr>
      <w:r>
        <w:rPr>
          <w:rFonts w:hint="eastAsia"/>
        </w:rPr>
        <w:t>注意:</w:t>
      </w:r>
    </w:p>
    <w:p w14:paraId="6DC6E283" w14:textId="77777777" w:rsidR="00D01A10" w:rsidRPr="0062791F" w:rsidRDefault="00D01A10" w:rsidP="00D01A10">
      <w:pPr>
        <w:pStyle w:val="C"/>
        <w:rPr>
          <w:color w:val="000000"/>
          <w:szCs w:val="21"/>
        </w:rPr>
      </w:pPr>
      <w:r w:rsidRPr="0062791F">
        <w:rPr>
          <w:rFonts w:hint="eastAsia"/>
          <w:szCs w:val="21"/>
        </w:rPr>
        <w:t xml:space="preserve">本手順では、Addタグ内にダウンロード先を指定する </w:t>
      </w:r>
      <w:r w:rsidRPr="0062791F">
        <w:rPr>
          <w:rFonts w:hint="eastAsia"/>
          <w:color w:val="000000"/>
          <w:szCs w:val="21"/>
        </w:rPr>
        <w:t>SourcePath= オプションを指定していません。オプションを指定しない場合、ダウンロード実行時のカレント ディレクトリがダウンロード フォルダーとなり</w:t>
      </w:r>
      <w:r>
        <w:rPr>
          <w:rFonts w:hint="eastAsia"/>
          <w:color w:val="000000"/>
          <w:szCs w:val="21"/>
        </w:rPr>
        <w:t>、近くの配布ポイントからの展開が可能となり</w:t>
      </w:r>
      <w:r w:rsidRPr="0062791F">
        <w:rPr>
          <w:rFonts w:hint="eastAsia"/>
          <w:color w:val="000000"/>
          <w:szCs w:val="21"/>
        </w:rPr>
        <w:t>ます。</w:t>
      </w:r>
    </w:p>
    <w:p w14:paraId="01EC9F53" w14:textId="77777777" w:rsidR="00D01A10" w:rsidRDefault="00D01A10" w:rsidP="00D01A10"/>
    <w:p w14:paraId="6DA8DDA2" w14:textId="77777777" w:rsidR="00D01A10" w:rsidRDefault="00D01A10" w:rsidP="00D01A10">
      <w:pPr>
        <w:widowControl/>
        <w:jc w:val="left"/>
        <w:rPr>
          <w:noProof/>
        </w:rPr>
      </w:pPr>
      <w:r>
        <w:br w:type="page"/>
      </w:r>
    </w:p>
    <w:p w14:paraId="024B8FB0" w14:textId="77777777" w:rsidR="00D01A10" w:rsidRDefault="00D01A10" w:rsidP="00A73406">
      <w:pPr>
        <w:pStyle w:val="a"/>
        <w:numPr>
          <w:ilvl w:val="0"/>
          <w:numId w:val="48"/>
        </w:numPr>
      </w:pPr>
      <w:r>
        <w:rPr>
          <w:rFonts w:hint="eastAsia"/>
        </w:rPr>
        <w:t>[</w:t>
      </w:r>
      <w:r>
        <w:t>Configuration XML Editor</w:t>
      </w:r>
      <w:r>
        <w:rPr>
          <w:rFonts w:hint="eastAsia"/>
        </w:rPr>
        <w:t>]</w:t>
      </w:r>
      <w:r>
        <w:t xml:space="preserve"> </w:t>
      </w:r>
      <w:r>
        <w:rPr>
          <w:rFonts w:hint="eastAsia"/>
        </w:rPr>
        <w:t>画面で、左ペインの [Display] をクリックし、[Display Level] 欄から [None]、[Accept EULA] 欄から [True] をそれぞれ選択して、[Save]をクリックします。</w:t>
      </w:r>
    </w:p>
    <w:p w14:paraId="27D3F27C" w14:textId="77777777" w:rsidR="00D01A10" w:rsidRDefault="00D01A10"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635200" behindDoc="0" locked="0" layoutInCell="1" allowOverlap="1" wp14:anchorId="6C15C872" wp14:editId="1AB7A904">
                <wp:simplePos x="0" y="0"/>
                <wp:positionH relativeFrom="margin">
                  <wp:posOffset>1762739</wp:posOffset>
                </wp:positionH>
                <wp:positionV relativeFrom="paragraph">
                  <wp:posOffset>1081936</wp:posOffset>
                </wp:positionV>
                <wp:extent cx="249480" cy="241200"/>
                <wp:effectExtent l="0" t="19050" r="36830" b="6985"/>
                <wp:wrapNone/>
                <wp:docPr id="68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9D94E09"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5C872" id="_x0000_s1207" type="#_x0000_t66" style="position:absolute;left:0;text-align:left;margin-left:138.8pt;margin-top:85.2pt;width:19.65pt;height:19pt;rotation:-2274283fd;z-index:25163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" adj="10442" fillcolor="red" strokecolor="window" strokeweight="1.5pt">
                <v:textbox>
                  <w:txbxContent>
                    <w:p w14:paraId="19D94E09"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73406">
        <w:rPr>
          <w:rFonts w:ascii="Segoe UI" w:eastAsia="ＭＳ 明朝" w:hAnsi="Segoe UI" w:cs="Times New Roman"/>
          <w:noProof/>
        </w:rPr>
        <mc:AlternateContent>
          <mc:Choice Requires="wps">
            <w:drawing>
              <wp:anchor distT="0" distB="0" distL="114300" distR="114300" simplePos="0" relativeHeight="251633152" behindDoc="0" locked="0" layoutInCell="1" allowOverlap="1" wp14:anchorId="12DBABA3" wp14:editId="10545400">
                <wp:simplePos x="0" y="0"/>
                <wp:positionH relativeFrom="margin">
                  <wp:posOffset>1863725</wp:posOffset>
                </wp:positionH>
                <wp:positionV relativeFrom="paragraph">
                  <wp:posOffset>806213</wp:posOffset>
                </wp:positionV>
                <wp:extent cx="249480" cy="241200"/>
                <wp:effectExtent l="0" t="19050" r="36830" b="6985"/>
                <wp:wrapNone/>
                <wp:docPr id="689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2265CB"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BABA3" id="_x0000_s1208" type="#_x0000_t66" style="position:absolute;left:0;text-align:left;margin-left:146.75pt;margin-top:63.5pt;width:19.65pt;height:19pt;rotation:-2274283fd;z-index:25163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Ex0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" adj="10442" fillcolor="red" strokecolor="window" strokeweight="1.5pt">
                <v:textbox>
                  <w:txbxContent>
                    <w:p w14:paraId="312265CB"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73406">
        <w:rPr>
          <w:rFonts w:ascii="Segoe UI" w:eastAsia="ＭＳ 明朝" w:hAnsi="Segoe UI" w:cs="Times New Roman"/>
          <w:noProof/>
        </w:rPr>
        <mc:AlternateContent>
          <mc:Choice Requires="wps">
            <w:drawing>
              <wp:anchor distT="0" distB="0" distL="114300" distR="114300" simplePos="0" relativeHeight="251630080" behindDoc="0" locked="0" layoutInCell="1" allowOverlap="1" wp14:anchorId="0E2737EE" wp14:editId="11995438">
                <wp:simplePos x="0" y="0"/>
                <wp:positionH relativeFrom="margin">
                  <wp:posOffset>1863970</wp:posOffset>
                </wp:positionH>
                <wp:positionV relativeFrom="paragraph">
                  <wp:posOffset>490688</wp:posOffset>
                </wp:positionV>
                <wp:extent cx="249480" cy="241200"/>
                <wp:effectExtent l="0" t="19050" r="36830" b="6985"/>
                <wp:wrapNone/>
                <wp:docPr id="689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2792326"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737EE" id="_x0000_s1209" type="#_x0000_t66" style="position:absolute;left:0;text-align:left;margin-left:146.75pt;margin-top:38.65pt;width:19.65pt;height:19pt;rotation:-2274283fd;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WHpQIAACs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" adj="10442" fillcolor="red" strokecolor="window" strokeweight="1.5pt">
                <v:textbox>
                  <w:txbxContent>
                    <w:p w14:paraId="52792326"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240A902" wp14:editId="45A08233">
            <wp:extent cx="4320000" cy="2835000"/>
            <wp:effectExtent l="19050" t="19050" r="23495" b="22860"/>
            <wp:docPr id="42" name="図 42" descr="C:\Users\SuguruKUNII\AppData\Local\Microsoft\Windows\INetCacheContent.Word\cmo365-05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uguruKUNII\AppData\Local\Microsoft\Windows\INetCacheContent.Word\cmo365-055.b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20000" cy="2835000"/>
                    </a:xfrm>
                    <a:prstGeom prst="rect">
                      <a:avLst/>
                    </a:prstGeom>
                    <a:noFill/>
                    <a:ln>
                      <a:solidFill>
                        <a:schemeClr val="tx1"/>
                      </a:solidFill>
                    </a:ln>
                  </pic:spPr>
                </pic:pic>
              </a:graphicData>
            </a:graphic>
          </wp:inline>
        </w:drawing>
      </w:r>
    </w:p>
    <w:p w14:paraId="0C464306" w14:textId="77777777" w:rsidR="00D01A10" w:rsidRDefault="00D01A10" w:rsidP="00D01A10"/>
    <w:p w14:paraId="7E85E4F7" w14:textId="77777777" w:rsidR="00D01A10" w:rsidRDefault="00D01A10" w:rsidP="00A73406">
      <w:pPr>
        <w:pStyle w:val="a"/>
        <w:numPr>
          <w:ilvl w:val="0"/>
          <w:numId w:val="48"/>
        </w:numPr>
      </w:pPr>
      <w:r>
        <w:rPr>
          <w:rFonts w:hint="eastAsia"/>
        </w:rPr>
        <w:t>[</w:t>
      </w:r>
      <w:r>
        <w:t>Configuration XML Editor</w:t>
      </w:r>
      <w:r>
        <w:rPr>
          <w:rFonts w:hint="eastAsia"/>
        </w:rPr>
        <w:t>]</w:t>
      </w:r>
      <w:r>
        <w:t xml:space="preserve"> </w:t>
      </w:r>
      <w:r>
        <w:rPr>
          <w:rFonts w:hint="eastAsia"/>
        </w:rPr>
        <w:t>画面で、[Export] をクリックし、[保存] - [名前を付けて保存] をクリックします。</w:t>
      </w:r>
    </w:p>
    <w:p w14:paraId="71ADC2E0" w14:textId="77777777" w:rsidR="00D01A10" w:rsidRDefault="00D01A10"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640320" behindDoc="0" locked="0" layoutInCell="1" allowOverlap="1" wp14:anchorId="39AFBB84" wp14:editId="25B97A64">
                <wp:simplePos x="0" y="0"/>
                <wp:positionH relativeFrom="margin">
                  <wp:posOffset>4114191</wp:posOffset>
                </wp:positionH>
                <wp:positionV relativeFrom="paragraph">
                  <wp:posOffset>2484712</wp:posOffset>
                </wp:positionV>
                <wp:extent cx="249480" cy="241200"/>
                <wp:effectExtent l="0" t="19050" r="36830" b="6985"/>
                <wp:wrapNone/>
                <wp:docPr id="689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B0DD5F1"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FBB84" id="_x0000_s1210" type="#_x0000_t66" style="position:absolute;left:0;text-align:left;margin-left:323.95pt;margin-top:195.65pt;width:19.65pt;height:19pt;rotation:-2274283fd;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" adj="10442" fillcolor="red" strokecolor="window" strokeweight="1.5pt">
                <v:textbox>
                  <w:txbxContent>
                    <w:p w14:paraId="4B0DD5F1"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73406">
        <w:rPr>
          <w:rFonts w:ascii="Segoe UI" w:eastAsia="ＭＳ 明朝" w:hAnsi="Segoe UI" w:cs="Times New Roman"/>
          <w:noProof/>
        </w:rPr>
        <mc:AlternateContent>
          <mc:Choice Requires="wps">
            <w:drawing>
              <wp:anchor distT="0" distB="0" distL="114300" distR="114300" simplePos="0" relativeHeight="251638272" behindDoc="0" locked="0" layoutInCell="1" allowOverlap="1" wp14:anchorId="57991416" wp14:editId="26A46DF4">
                <wp:simplePos x="0" y="0"/>
                <wp:positionH relativeFrom="margin">
                  <wp:posOffset>4029389</wp:posOffset>
                </wp:positionH>
                <wp:positionV relativeFrom="paragraph">
                  <wp:posOffset>149044</wp:posOffset>
                </wp:positionV>
                <wp:extent cx="249480" cy="241200"/>
                <wp:effectExtent l="0" t="19050" r="36830" b="6985"/>
                <wp:wrapNone/>
                <wp:docPr id="689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610C05E"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91416" id="_x0000_s1211" type="#_x0000_t66" style="position:absolute;left:0;text-align:left;margin-left:317.25pt;margin-top:11.75pt;width:19.65pt;height:19pt;rotation:-2274283fd;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" adj="10442" fillcolor="red" strokecolor="window" strokeweight="1.5pt">
                <v:textbox>
                  <w:txbxContent>
                    <w:p w14:paraId="2610C05E"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D1AFAF1" wp14:editId="5F19A619">
            <wp:extent cx="4320000" cy="2835000"/>
            <wp:effectExtent l="19050" t="19050" r="23495" b="22860"/>
            <wp:docPr id="43" name="図 43" descr="C:\Users\SuguruKUNII\AppData\Local\Microsoft\Windows\INetCacheContent.Word\cmo365-0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SuguruKUNII\AppData\Local\Microsoft\Windows\INetCacheContent.Word\cmo365-056.b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20000" cy="2835000"/>
                    </a:xfrm>
                    <a:prstGeom prst="rect">
                      <a:avLst/>
                    </a:prstGeom>
                    <a:noFill/>
                    <a:ln>
                      <a:solidFill>
                        <a:schemeClr val="tx1"/>
                      </a:solidFill>
                    </a:ln>
                  </pic:spPr>
                </pic:pic>
              </a:graphicData>
            </a:graphic>
          </wp:inline>
        </w:drawing>
      </w:r>
    </w:p>
    <w:p w14:paraId="6BB098D5" w14:textId="77777777" w:rsidR="00D01A10" w:rsidRDefault="00D01A10" w:rsidP="00D01A10"/>
    <w:p w14:paraId="70E4168B" w14:textId="77777777" w:rsidR="00D01A10" w:rsidRDefault="00D01A10" w:rsidP="00D01A10">
      <w:pPr>
        <w:widowControl/>
        <w:jc w:val="left"/>
        <w:rPr>
          <w:noProof/>
        </w:rPr>
      </w:pPr>
      <w:r>
        <w:br w:type="page"/>
      </w:r>
    </w:p>
    <w:p w14:paraId="7941B360" w14:textId="77777777" w:rsidR="00D01A10" w:rsidRDefault="00D01A10" w:rsidP="00A73406">
      <w:pPr>
        <w:pStyle w:val="a"/>
        <w:numPr>
          <w:ilvl w:val="0"/>
          <w:numId w:val="48"/>
        </w:numPr>
      </w:pPr>
      <w:r>
        <w:rPr>
          <w:rFonts w:hint="eastAsia"/>
        </w:rPr>
        <w:t>[名前を付けて保存] 画面で、c:\</w:t>
      </w:r>
      <w:r>
        <w:t xml:space="preserve">ProPlus </w:t>
      </w:r>
      <w:r>
        <w:rPr>
          <w:rFonts w:hint="eastAsia"/>
        </w:rPr>
        <w:t xml:space="preserve">フォルダーに </w:t>
      </w:r>
      <w:r>
        <w:t xml:space="preserve">configuration.xml </w:t>
      </w:r>
      <w:r>
        <w:rPr>
          <w:rFonts w:hint="eastAsia"/>
        </w:rPr>
        <w:t>という名前で保存します。</w:t>
      </w:r>
    </w:p>
    <w:p w14:paraId="688B64D5" w14:textId="77777777" w:rsidR="00D01A10" w:rsidRDefault="00D01A10" w:rsidP="00D01A10">
      <w:pPr>
        <w:pStyle w:val="C"/>
      </w:pPr>
      <w:r w:rsidRPr="00A73406">
        <w:rPr>
          <w:rFonts w:ascii="Segoe UI" w:eastAsia="ＭＳ 明朝" w:hAnsi="Segoe UI" w:cs="Times New Roman"/>
          <w:noProof/>
        </w:rPr>
        <mc:AlternateContent>
          <mc:Choice Requires="wps">
            <w:drawing>
              <wp:anchor distT="0" distB="0" distL="114300" distR="114300" simplePos="0" relativeHeight="251643392" behindDoc="0" locked="0" layoutInCell="1" allowOverlap="1" wp14:anchorId="7605EFE9" wp14:editId="5CD1ADE3">
                <wp:simplePos x="0" y="0"/>
                <wp:positionH relativeFrom="margin">
                  <wp:posOffset>1396330</wp:posOffset>
                </wp:positionH>
                <wp:positionV relativeFrom="paragraph">
                  <wp:posOffset>1917001</wp:posOffset>
                </wp:positionV>
                <wp:extent cx="249480" cy="241200"/>
                <wp:effectExtent l="0" t="19050" r="36830" b="6985"/>
                <wp:wrapNone/>
                <wp:docPr id="689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AA69B0"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5EFE9" id="_x0000_s1212" type="#_x0000_t66" style="position:absolute;left:0;text-align:left;margin-left:109.95pt;margin-top:150.95pt;width:19.65pt;height:19pt;rotation:-2274283fd;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" adj="10442" fillcolor="red" strokecolor="window" strokeweight="1.5pt">
                <v:textbox>
                  <w:txbxContent>
                    <w:p w14:paraId="31AA69B0"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73406">
        <w:rPr>
          <w:rFonts w:ascii="Segoe UI" w:eastAsia="ＭＳ 明朝" w:hAnsi="Segoe UI" w:cs="Times New Roman"/>
          <w:noProof/>
        </w:rPr>
        <mc:AlternateContent>
          <mc:Choice Requires="wps">
            <w:drawing>
              <wp:anchor distT="0" distB="0" distL="114300" distR="114300" simplePos="0" relativeHeight="251648512" behindDoc="0" locked="0" layoutInCell="1" allowOverlap="1" wp14:anchorId="7308BB33" wp14:editId="31027649">
                <wp:simplePos x="0" y="0"/>
                <wp:positionH relativeFrom="margin">
                  <wp:posOffset>1837620</wp:posOffset>
                </wp:positionH>
                <wp:positionV relativeFrom="paragraph">
                  <wp:posOffset>67337</wp:posOffset>
                </wp:positionV>
                <wp:extent cx="249480" cy="241200"/>
                <wp:effectExtent l="0" t="19050" r="36830" b="6985"/>
                <wp:wrapNone/>
                <wp:docPr id="689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4BE5C5E"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8BB33" id="_x0000_s1213" type="#_x0000_t66" style="position:absolute;left:0;text-align:left;margin-left:144.7pt;margin-top:5.3pt;width:19.65pt;height:19pt;rotation:-2274283fd;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" adj="10442" fillcolor="red" strokecolor="window" strokeweight="1.5pt">
                <v:textbox>
                  <w:txbxContent>
                    <w:p w14:paraId="54BE5C5E"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73406">
        <w:rPr>
          <w:rFonts w:ascii="Segoe UI" w:eastAsia="ＭＳ 明朝" w:hAnsi="Segoe UI" w:cs="Times New Roman"/>
          <w:noProof/>
        </w:rPr>
        <mc:AlternateContent>
          <mc:Choice Requires="wps">
            <w:drawing>
              <wp:anchor distT="0" distB="0" distL="114300" distR="114300" simplePos="0" relativeHeight="251645440" behindDoc="0" locked="0" layoutInCell="1" allowOverlap="1" wp14:anchorId="46809195" wp14:editId="4D5DCA69">
                <wp:simplePos x="0" y="0"/>
                <wp:positionH relativeFrom="margin">
                  <wp:posOffset>2868044</wp:posOffset>
                </wp:positionH>
                <wp:positionV relativeFrom="paragraph">
                  <wp:posOffset>2313802</wp:posOffset>
                </wp:positionV>
                <wp:extent cx="249480" cy="241200"/>
                <wp:effectExtent l="0" t="19050" r="36830" b="6985"/>
                <wp:wrapNone/>
                <wp:docPr id="689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EDEB70E"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09195" id="_x0000_s1214" type="#_x0000_t66" style="position:absolute;left:0;text-align:left;margin-left:225.85pt;margin-top:182.2pt;width:19.65pt;height:19pt;rotation:-2274283fd;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" adj="10442" fillcolor="red" strokecolor="window" strokeweight="1.5pt">
                <v:textbox>
                  <w:txbxContent>
                    <w:p w14:paraId="4EDEB70E"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22AEA59" wp14:editId="636D27C1">
            <wp:extent cx="3420000" cy="2649375"/>
            <wp:effectExtent l="19050" t="19050" r="28575" b="17780"/>
            <wp:docPr id="44" name="図 44" descr="C:\Users\SuguruKUNII\AppData\Local\Microsoft\Windows\INetCacheContent.Word\cmo365-05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uguruKUNII\AppData\Local\Microsoft\Windows\INetCacheContent.Word\cmo365-057.b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20000" cy="2649375"/>
                    </a:xfrm>
                    <a:prstGeom prst="rect">
                      <a:avLst/>
                    </a:prstGeom>
                    <a:noFill/>
                    <a:ln>
                      <a:solidFill>
                        <a:schemeClr val="tx1"/>
                      </a:solidFill>
                    </a:ln>
                  </pic:spPr>
                </pic:pic>
              </a:graphicData>
            </a:graphic>
          </wp:inline>
        </w:drawing>
      </w:r>
    </w:p>
    <w:p w14:paraId="512166A8" w14:textId="77777777" w:rsidR="00D01A10" w:rsidRDefault="00D01A10" w:rsidP="00D01A10"/>
    <w:p w14:paraId="096C1B51" w14:textId="77777777" w:rsidR="00D01A10" w:rsidRDefault="00D01A10" w:rsidP="00A73406">
      <w:pPr>
        <w:pStyle w:val="a"/>
        <w:numPr>
          <w:ilvl w:val="0"/>
          <w:numId w:val="48"/>
        </w:numPr>
      </w:pPr>
      <w:r>
        <w:rPr>
          <w:rFonts w:hint="eastAsia"/>
        </w:rPr>
        <w:t>[名前を付けて保存の確認] 画面で、[はい] をクリックします。</w:t>
      </w:r>
    </w:p>
    <w:p w14:paraId="1360B591" w14:textId="77777777" w:rsidR="00D01A10" w:rsidRDefault="00D01A10" w:rsidP="00D01A10">
      <w:pPr>
        <w:pStyle w:val="C"/>
      </w:pPr>
      <w:r w:rsidRPr="00192943">
        <w:rPr>
          <w:rFonts w:ascii="Segoe UI" w:eastAsia="ＭＳ 明朝" w:hAnsi="Segoe UI" w:cs="Times New Roman"/>
          <w:noProof/>
        </w:rPr>
        <mc:AlternateContent>
          <mc:Choice Requires="wps">
            <w:drawing>
              <wp:anchor distT="0" distB="0" distL="114300" distR="114300" simplePos="0" relativeHeight="251650560" behindDoc="0" locked="0" layoutInCell="1" allowOverlap="1" wp14:anchorId="6D9B05A1" wp14:editId="6F33EE9E">
                <wp:simplePos x="0" y="0"/>
                <wp:positionH relativeFrom="margin">
                  <wp:posOffset>2311119</wp:posOffset>
                </wp:positionH>
                <wp:positionV relativeFrom="paragraph">
                  <wp:posOffset>832331</wp:posOffset>
                </wp:positionV>
                <wp:extent cx="249480" cy="241200"/>
                <wp:effectExtent l="0" t="19050" r="36830" b="6985"/>
                <wp:wrapNone/>
                <wp:docPr id="690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B5F6B7D"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B05A1" id="_x0000_s1215" type="#_x0000_t66" style="position:absolute;left:0;text-align:left;margin-left:182pt;margin-top:65.55pt;width:19.65pt;height:19pt;rotation:-2274283fd;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" adj="10442" fillcolor="red" strokecolor="window" strokeweight="1.5pt">
                <v:textbox>
                  <w:txbxContent>
                    <w:p w14:paraId="7B5F6B7D"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6560A6D" wp14:editId="1DDAC826">
            <wp:extent cx="3060000" cy="1145314"/>
            <wp:effectExtent l="19050" t="19050" r="26670" b="17145"/>
            <wp:docPr id="45" name="図 45" descr="C:\Users\SuguruKUNII\AppData\Local\Microsoft\Windows\INetCacheContent.Word\cmo365-05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uguruKUNII\AppData\Local\Microsoft\Windows\INetCacheContent.Word\cmo365-058.bm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60000" cy="1145314"/>
                    </a:xfrm>
                    <a:prstGeom prst="rect">
                      <a:avLst/>
                    </a:prstGeom>
                    <a:noFill/>
                    <a:ln>
                      <a:solidFill>
                        <a:schemeClr val="tx1"/>
                      </a:solidFill>
                    </a:ln>
                  </pic:spPr>
                </pic:pic>
              </a:graphicData>
            </a:graphic>
          </wp:inline>
        </w:drawing>
      </w:r>
    </w:p>
    <w:p w14:paraId="16AB93CC" w14:textId="77777777" w:rsidR="00D01A10" w:rsidRDefault="00D01A10" w:rsidP="00D01A10"/>
    <w:p w14:paraId="4F51B67A" w14:textId="77777777" w:rsidR="00D01A10" w:rsidRDefault="00D01A10" w:rsidP="00192943">
      <w:pPr>
        <w:pStyle w:val="a"/>
        <w:numPr>
          <w:ilvl w:val="0"/>
          <w:numId w:val="48"/>
        </w:numPr>
      </w:pPr>
      <w:r>
        <w:rPr>
          <w:rFonts w:hint="eastAsia"/>
        </w:rPr>
        <w:t>コマンド プロンプトを開きます。</w:t>
      </w:r>
    </w:p>
    <w:p w14:paraId="0CD23719" w14:textId="77777777" w:rsidR="00D01A10" w:rsidRDefault="00D01A10" w:rsidP="00D01A10"/>
    <w:p w14:paraId="77986636" w14:textId="77777777" w:rsidR="00D01A10" w:rsidRDefault="00D01A10" w:rsidP="00192943">
      <w:pPr>
        <w:pStyle w:val="a"/>
        <w:numPr>
          <w:ilvl w:val="0"/>
          <w:numId w:val="48"/>
        </w:numPr>
      </w:pPr>
      <w:r>
        <w:rPr>
          <w:rFonts w:hint="eastAsia"/>
        </w:rPr>
        <w:t>[コマンド プロンプト] 画面で、「</w:t>
      </w:r>
      <w:r w:rsidRPr="0062791F">
        <w:rPr>
          <w:rFonts w:hint="eastAsia"/>
          <w:b/>
        </w:rPr>
        <w:t>cd \ProPlus</w:t>
      </w:r>
      <w:r>
        <w:rPr>
          <w:rFonts w:hint="eastAsia"/>
        </w:rPr>
        <w:t>」と入力し、Enter キーを押します。</w:t>
      </w:r>
    </w:p>
    <w:p w14:paraId="2C96254C" w14:textId="77777777" w:rsidR="00D01A10" w:rsidRDefault="00D01A10" w:rsidP="00D01A10">
      <w:pPr>
        <w:pStyle w:val="C"/>
      </w:pPr>
      <w:r w:rsidRPr="00192943">
        <w:rPr>
          <w:rFonts w:ascii="Segoe UI" w:eastAsia="ＭＳ 明朝" w:hAnsi="Segoe UI" w:cs="Times New Roman"/>
          <w:noProof/>
        </w:rPr>
        <mc:AlternateContent>
          <mc:Choice Requires="wps">
            <w:drawing>
              <wp:anchor distT="0" distB="0" distL="114300" distR="114300" simplePos="0" relativeHeight="251653632" behindDoc="0" locked="0" layoutInCell="1" allowOverlap="1" wp14:anchorId="6D3D1765" wp14:editId="5BB7635E">
                <wp:simplePos x="0" y="0"/>
                <wp:positionH relativeFrom="margin">
                  <wp:posOffset>1738022</wp:posOffset>
                </wp:positionH>
                <wp:positionV relativeFrom="paragraph">
                  <wp:posOffset>278862</wp:posOffset>
                </wp:positionV>
                <wp:extent cx="249480" cy="241200"/>
                <wp:effectExtent l="0" t="19050" r="36830" b="6985"/>
                <wp:wrapNone/>
                <wp:docPr id="690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A7D748"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D1765" id="_x0000_s1216" type="#_x0000_t66" style="position:absolute;left:0;text-align:left;margin-left:136.85pt;margin-top:21.95pt;width:19.65pt;height:19pt;rotation:-2274283fd;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" adj="10442" fillcolor="red" strokecolor="window" strokeweight="1.5pt">
                <v:textbox>
                  <w:txbxContent>
                    <w:p w14:paraId="6FA7D748"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56BF9B9" wp14:editId="3A57E940">
            <wp:extent cx="4320000" cy="1187007"/>
            <wp:effectExtent l="19050" t="19050" r="23495" b="13335"/>
            <wp:docPr id="46" name="図 46" descr="C:\Users\SuguruKUNII\AppData\Local\Microsoft\Windows\INetCacheContent.Word\cmo365-0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uguruKUNII\AppData\Local\Microsoft\Windows\INetCacheContent.Word\cmo365-038.b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20000" cy="1187007"/>
                    </a:xfrm>
                    <a:prstGeom prst="rect">
                      <a:avLst/>
                    </a:prstGeom>
                    <a:noFill/>
                    <a:ln>
                      <a:solidFill>
                        <a:schemeClr val="tx1"/>
                      </a:solidFill>
                    </a:ln>
                  </pic:spPr>
                </pic:pic>
              </a:graphicData>
            </a:graphic>
          </wp:inline>
        </w:drawing>
      </w:r>
    </w:p>
    <w:p w14:paraId="14FAC9A3" w14:textId="77777777" w:rsidR="00D01A10" w:rsidRDefault="00D01A10" w:rsidP="00D01A10"/>
    <w:p w14:paraId="74163C04" w14:textId="77777777" w:rsidR="00D01A10" w:rsidRDefault="00D01A10" w:rsidP="00D01A10">
      <w:pPr>
        <w:widowControl/>
        <w:jc w:val="left"/>
        <w:rPr>
          <w:noProof/>
        </w:rPr>
      </w:pPr>
      <w:r>
        <w:br w:type="page"/>
      </w:r>
    </w:p>
    <w:p w14:paraId="14096270" w14:textId="77777777" w:rsidR="00D01A10" w:rsidRDefault="00D01A10" w:rsidP="00192943">
      <w:pPr>
        <w:pStyle w:val="a"/>
        <w:numPr>
          <w:ilvl w:val="0"/>
          <w:numId w:val="48"/>
        </w:numPr>
      </w:pPr>
      <w:r>
        <w:rPr>
          <w:rFonts w:hint="eastAsia"/>
        </w:rPr>
        <w:t>[コマンド プロンプト] 画面で、「</w:t>
      </w:r>
      <w:r>
        <w:rPr>
          <w:rFonts w:hint="eastAsia"/>
          <w:b/>
        </w:rPr>
        <w:t>setup.exe /</w:t>
      </w:r>
      <w:r>
        <w:rPr>
          <w:b/>
        </w:rPr>
        <w:t>download configuration.xml</w:t>
      </w:r>
      <w:r>
        <w:rPr>
          <w:rFonts w:hint="eastAsia"/>
        </w:rPr>
        <w:t>」と入力し、Enter キーを押します。</w:t>
      </w:r>
    </w:p>
    <w:p w14:paraId="47121544" w14:textId="77777777" w:rsidR="00D01A10" w:rsidRDefault="00D01A10" w:rsidP="00D01A10">
      <w:pPr>
        <w:pStyle w:val="C"/>
      </w:pPr>
      <w:r w:rsidRPr="00192943">
        <w:rPr>
          <w:rFonts w:ascii="Segoe UI" w:eastAsia="ＭＳ 明朝" w:hAnsi="Segoe UI" w:cs="Times New Roman"/>
          <w:noProof/>
        </w:rPr>
        <mc:AlternateContent>
          <mc:Choice Requires="wps">
            <w:drawing>
              <wp:anchor distT="0" distB="0" distL="114300" distR="114300" simplePos="0" relativeHeight="251655680" behindDoc="0" locked="0" layoutInCell="1" allowOverlap="1" wp14:anchorId="599C1B2F" wp14:editId="54CBB93B">
                <wp:simplePos x="0" y="0"/>
                <wp:positionH relativeFrom="margin">
                  <wp:posOffset>1949381</wp:posOffset>
                </wp:positionH>
                <wp:positionV relativeFrom="paragraph">
                  <wp:posOffset>390204</wp:posOffset>
                </wp:positionV>
                <wp:extent cx="249480" cy="241200"/>
                <wp:effectExtent l="0" t="19050" r="36830" b="6985"/>
                <wp:wrapNone/>
                <wp:docPr id="69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E2B7FC"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C1B2F" id="_x0000_s1217" type="#_x0000_t66" style="position:absolute;left:0;text-align:left;margin-left:153.5pt;margin-top:30.7pt;width:19.65pt;height:19pt;rotation:-2274283fd;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" adj="10442" fillcolor="red" strokecolor="window" strokeweight="1.5pt">
                <v:textbox>
                  <w:txbxContent>
                    <w:p w14:paraId="6FE2B7FC"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68E0080" wp14:editId="30B5EFD7">
            <wp:extent cx="4320000" cy="1187007"/>
            <wp:effectExtent l="19050" t="19050" r="23495" b="13335"/>
            <wp:docPr id="47" name="図 47" descr="C:\Users\SuguruKUNII\AppData\Local\Microsoft\Windows\INetCacheContent.Word\cmo365-0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uguruKUNII\AppData\Local\Microsoft\Windows\INetCacheContent.Word\cmo365-039.bm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20000" cy="1187007"/>
                    </a:xfrm>
                    <a:prstGeom prst="rect">
                      <a:avLst/>
                    </a:prstGeom>
                    <a:noFill/>
                    <a:ln>
                      <a:solidFill>
                        <a:schemeClr val="tx1"/>
                      </a:solidFill>
                    </a:ln>
                  </pic:spPr>
                </pic:pic>
              </a:graphicData>
            </a:graphic>
          </wp:inline>
        </w:drawing>
      </w:r>
    </w:p>
    <w:p w14:paraId="67B9348F" w14:textId="77777777" w:rsidR="00D01A10" w:rsidRDefault="00D01A10" w:rsidP="00D01A10">
      <w:pPr>
        <w:pStyle w:val="C"/>
        <w:ind w:leftChars="0" w:left="0"/>
      </w:pPr>
      <w:r>
        <w:rPr>
          <w:rFonts w:hint="eastAsia"/>
        </w:rPr>
        <w:t>注意:</w:t>
      </w:r>
    </w:p>
    <w:p w14:paraId="47222F16" w14:textId="77777777" w:rsidR="00D01A10" w:rsidRDefault="00D01A10" w:rsidP="00D01A10">
      <w:r w:rsidRPr="0062791F">
        <w:rPr>
          <w:rFonts w:hint="eastAsia"/>
          <w:szCs w:val="21"/>
        </w:rPr>
        <w:t>本手順</w:t>
      </w:r>
      <w:r>
        <w:rPr>
          <w:rFonts w:hint="eastAsia"/>
          <w:szCs w:val="21"/>
        </w:rPr>
        <w:t>によるダウンロード</w:t>
      </w:r>
      <w:r w:rsidRPr="0062791F">
        <w:rPr>
          <w:rFonts w:hint="eastAsia"/>
          <w:szCs w:val="21"/>
        </w:rPr>
        <w:t>では、</w:t>
      </w:r>
      <w:r>
        <w:rPr>
          <w:rFonts w:hint="eastAsia"/>
          <w:szCs w:val="21"/>
        </w:rPr>
        <w:t>コンテンツ ダウンロードを制御する BITS (バックグラウンド インテリジェント転送サービス) 機能は利用しません。</w:t>
      </w:r>
    </w:p>
    <w:p w14:paraId="0575305E" w14:textId="77777777" w:rsidR="00D01A10" w:rsidRDefault="00D01A10" w:rsidP="00D01A10"/>
    <w:p w14:paraId="7BCD43A9" w14:textId="77777777" w:rsidR="00D01A10" w:rsidRDefault="00D01A10" w:rsidP="00192943">
      <w:pPr>
        <w:pStyle w:val="a"/>
        <w:numPr>
          <w:ilvl w:val="0"/>
          <w:numId w:val="48"/>
        </w:numPr>
      </w:pPr>
      <w:r>
        <w:rPr>
          <w:rFonts w:hint="eastAsia"/>
        </w:rPr>
        <w:t>エクスプローラー画面で、C:\</w:t>
      </w:r>
      <w:r>
        <w:t xml:space="preserve">ProPlus </w:t>
      </w:r>
      <w:r>
        <w:rPr>
          <w:rFonts w:hint="eastAsia"/>
        </w:rPr>
        <w:t>フォルダーを開き、Office フォルダーが作成され、Office 365 ProPlus セットアップ プログラムが含まれていることを確認します。</w:t>
      </w:r>
    </w:p>
    <w:p w14:paraId="0CA9AF78" w14:textId="77777777" w:rsidR="00D01A10" w:rsidRDefault="00D01A10" w:rsidP="00D01A10">
      <w:pPr>
        <w:pStyle w:val="C"/>
      </w:pPr>
      <w:r w:rsidRPr="00192943">
        <w:rPr>
          <w:rFonts w:ascii="Segoe UI" w:eastAsia="ＭＳ 明朝" w:hAnsi="Segoe UI" w:cs="Times New Roman"/>
          <w:noProof/>
        </w:rPr>
        <mc:AlternateContent>
          <mc:Choice Requires="wps">
            <w:drawing>
              <wp:anchor distT="0" distB="0" distL="114300" distR="114300" simplePos="0" relativeHeight="251658752" behindDoc="0" locked="0" layoutInCell="1" allowOverlap="1" wp14:anchorId="4EBECD91" wp14:editId="08E111F0">
                <wp:simplePos x="0" y="0"/>
                <wp:positionH relativeFrom="margin">
                  <wp:posOffset>1537398</wp:posOffset>
                </wp:positionH>
                <wp:positionV relativeFrom="paragraph">
                  <wp:posOffset>616294</wp:posOffset>
                </wp:positionV>
                <wp:extent cx="249480" cy="241200"/>
                <wp:effectExtent l="0" t="19050" r="36830" b="6985"/>
                <wp:wrapNone/>
                <wp:docPr id="690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14075C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ECD91" id="_x0000_s1218" type="#_x0000_t66" style="position:absolute;left:0;text-align:left;margin-left:121.05pt;margin-top:48.55pt;width:19.65pt;height:19pt;rotation:-2274283fd;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" adj="10442" fillcolor="red" strokecolor="window" strokeweight="1.5pt">
                <v:textbox>
                  <w:txbxContent>
                    <w:p w14:paraId="414075C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D79EAFF" wp14:editId="09390511">
            <wp:extent cx="4320000" cy="3256531"/>
            <wp:effectExtent l="19050" t="19050" r="23495" b="20320"/>
            <wp:docPr id="48" name="図 48" descr="C:\Users\SuguruKUNII\AppData\Local\Microsoft\Windows\INetCacheContent.Word\cmo365-04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SuguruKUNII\AppData\Local\Microsoft\Windows\INetCacheContent.Word\cmo365-042.bm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3256531"/>
                    </a:xfrm>
                    <a:prstGeom prst="rect">
                      <a:avLst/>
                    </a:prstGeom>
                    <a:noFill/>
                    <a:ln>
                      <a:solidFill>
                        <a:schemeClr val="tx1"/>
                      </a:solidFill>
                    </a:ln>
                  </pic:spPr>
                </pic:pic>
              </a:graphicData>
            </a:graphic>
          </wp:inline>
        </w:drawing>
      </w:r>
    </w:p>
    <w:p w14:paraId="60F2D397" w14:textId="77777777" w:rsidR="00D01A10" w:rsidRDefault="00D01A10" w:rsidP="00D01A10"/>
    <w:p w14:paraId="5EAC3D91" w14:textId="77777777" w:rsidR="00D01A10" w:rsidRDefault="00D01A10" w:rsidP="00D01A10">
      <w:pPr>
        <w:widowControl/>
        <w:jc w:val="left"/>
        <w:rPr>
          <w:noProof/>
        </w:rPr>
      </w:pPr>
      <w:r>
        <w:br w:type="page"/>
      </w:r>
    </w:p>
    <w:p w14:paraId="10C2CB3B" w14:textId="77777777" w:rsidR="00D01A10" w:rsidRDefault="00D01A10" w:rsidP="00192943">
      <w:pPr>
        <w:pStyle w:val="a"/>
        <w:numPr>
          <w:ilvl w:val="0"/>
          <w:numId w:val="48"/>
        </w:numPr>
      </w:pPr>
      <w:r>
        <w:rPr>
          <w:rFonts w:hint="eastAsia"/>
        </w:rPr>
        <w:t>エクスプローラー画面で、C:\</w:t>
      </w:r>
      <w:r>
        <w:t xml:space="preserve">ProPlus </w:t>
      </w:r>
      <w:r>
        <w:rPr>
          <w:rFonts w:hint="eastAsia"/>
        </w:rPr>
        <w:t>フォルダーを右クリックし、[共有] - [特定のユーザー] をクリックします。</w:t>
      </w:r>
    </w:p>
    <w:p w14:paraId="1BFB4AF6" w14:textId="77777777" w:rsidR="00D01A10" w:rsidRDefault="00D01A10" w:rsidP="00D01A10">
      <w:pPr>
        <w:pStyle w:val="C"/>
      </w:pPr>
      <w:r w:rsidRPr="00192943">
        <w:rPr>
          <w:rFonts w:ascii="Segoe UI" w:eastAsia="ＭＳ 明朝" w:hAnsi="Segoe UI" w:cs="Times New Roman"/>
          <w:noProof/>
        </w:rPr>
        <mc:AlternateContent>
          <mc:Choice Requires="wps">
            <w:drawing>
              <wp:anchor distT="0" distB="0" distL="114300" distR="114300" simplePos="0" relativeHeight="251660800" behindDoc="0" locked="0" layoutInCell="1" allowOverlap="1" wp14:anchorId="6B841B24" wp14:editId="4612163C">
                <wp:simplePos x="0" y="0"/>
                <wp:positionH relativeFrom="margin">
                  <wp:posOffset>3692769</wp:posOffset>
                </wp:positionH>
                <wp:positionV relativeFrom="paragraph">
                  <wp:posOffset>1857263</wp:posOffset>
                </wp:positionV>
                <wp:extent cx="249480" cy="241200"/>
                <wp:effectExtent l="0" t="19050" r="36830" b="6985"/>
                <wp:wrapNone/>
                <wp:docPr id="690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0B17FE"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41B24" id="_x0000_s1219" type="#_x0000_t66" style="position:absolute;left:0;text-align:left;margin-left:290.75pt;margin-top:146.25pt;width:19.65pt;height:19pt;rotation:-2274283fd;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" adj="10442" fillcolor="red" strokecolor="window" strokeweight="1.5pt">
                <v:textbox>
                  <w:txbxContent>
                    <w:p w14:paraId="390B17FE"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EEBD3D7" wp14:editId="782AA2FD">
            <wp:extent cx="4320000" cy="3468848"/>
            <wp:effectExtent l="19050" t="19050" r="23495" b="1778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0000" cy="3468848"/>
                    </a:xfrm>
                    <a:prstGeom prst="rect">
                      <a:avLst/>
                    </a:prstGeom>
                    <a:noFill/>
                    <a:ln>
                      <a:solidFill>
                        <a:schemeClr val="tx1"/>
                      </a:solidFill>
                    </a:ln>
                  </pic:spPr>
                </pic:pic>
              </a:graphicData>
            </a:graphic>
          </wp:inline>
        </w:drawing>
      </w:r>
    </w:p>
    <w:p w14:paraId="79A42C15" w14:textId="77777777" w:rsidR="00D01A10" w:rsidRPr="003055A3" w:rsidRDefault="00D01A10" w:rsidP="00D01A10"/>
    <w:p w14:paraId="2A3C2667" w14:textId="77777777" w:rsidR="00D01A10" w:rsidRDefault="00D01A10" w:rsidP="00192943">
      <w:pPr>
        <w:pStyle w:val="a"/>
        <w:widowControl/>
        <w:numPr>
          <w:ilvl w:val="0"/>
          <w:numId w:val="48"/>
        </w:numPr>
      </w:pPr>
      <w:r>
        <w:rPr>
          <w:rFonts w:hint="eastAsia"/>
        </w:rPr>
        <w:t>[ファイルの共有] 画面で、[共有] をクリックします。</w:t>
      </w:r>
    </w:p>
    <w:p w14:paraId="609A1229" w14:textId="77777777" w:rsidR="00D01A10" w:rsidRDefault="00D01A10" w:rsidP="00D01A10">
      <w:pPr>
        <w:pStyle w:val="afd"/>
      </w:pPr>
      <w:r w:rsidRPr="00192943">
        <w:rPr>
          <w:rFonts w:ascii="ＭＳ Ｐゴシック" w:eastAsia="ＭＳ Ｐゴシック" w:hAnsi="ＭＳ Ｐゴシック" w:cs="ＭＳ Ｐゴシック"/>
          <w:sz w:val="24"/>
          <w:szCs w:val="24"/>
        </w:rPr>
        <mc:AlternateContent>
          <mc:Choice Requires="wps">
            <w:drawing>
              <wp:anchor distT="0" distB="0" distL="114300" distR="114300" simplePos="0" relativeHeight="251587072" behindDoc="0" locked="0" layoutInCell="1" allowOverlap="1" wp14:anchorId="16BBB37B" wp14:editId="39E13AFE">
                <wp:simplePos x="0" y="0"/>
                <wp:positionH relativeFrom="margin">
                  <wp:posOffset>2796515</wp:posOffset>
                </wp:positionH>
                <wp:positionV relativeFrom="paragraph">
                  <wp:posOffset>2027682</wp:posOffset>
                </wp:positionV>
                <wp:extent cx="249555" cy="241300"/>
                <wp:effectExtent l="0" t="19050" r="36195" b="6350"/>
                <wp:wrapNone/>
                <wp:docPr id="6908" name="矢印: 左 69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7BF219" w14:textId="77777777" w:rsidR="004A7761" w:rsidRDefault="004A7761" w:rsidP="00D01A1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BB37B" id="矢印: 左 6908" o:spid="_x0000_s1220" type="#_x0000_t66" style="position:absolute;left:0;text-align:left;margin-left:220.2pt;margin-top:159.65pt;width:19.65pt;height:19pt;rotation:-2274283fd;z-index:2515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CkPpg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" adj="10443" fillcolor="red" strokecolor="window" strokeweight="1.5pt">
                <v:textbox>
                  <w:txbxContent>
                    <w:p w14:paraId="7E7BF219" w14:textId="77777777" w:rsidR="004A7761" w:rsidRDefault="004A7761" w:rsidP="00D01A1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8A1075">
        <w:drawing>
          <wp:inline distT="0" distB="0" distL="0" distR="0" wp14:anchorId="10A0FCCA" wp14:editId="0B0E950C">
            <wp:extent cx="3060000" cy="2268707"/>
            <wp:effectExtent l="19050" t="19050" r="26670" b="1778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060000" cy="2268707"/>
                    </a:xfrm>
                    <a:prstGeom prst="rect">
                      <a:avLst/>
                    </a:prstGeom>
                    <a:noFill/>
                    <a:ln>
                      <a:solidFill>
                        <a:schemeClr val="tx1"/>
                      </a:solidFill>
                    </a:ln>
                  </pic:spPr>
                </pic:pic>
              </a:graphicData>
            </a:graphic>
          </wp:inline>
        </w:drawing>
      </w:r>
    </w:p>
    <w:p w14:paraId="7403A47C" w14:textId="77777777" w:rsidR="00D01A10" w:rsidRDefault="00D01A10" w:rsidP="00D01A10">
      <w:pPr>
        <w:widowControl/>
        <w:jc w:val="left"/>
        <w:rPr>
          <w:noProof/>
        </w:rPr>
      </w:pPr>
      <w:r>
        <w:br w:type="page"/>
      </w:r>
    </w:p>
    <w:p w14:paraId="4ACA2F8B" w14:textId="77777777" w:rsidR="00D01A10" w:rsidRDefault="00D01A10" w:rsidP="00192943">
      <w:pPr>
        <w:pStyle w:val="a"/>
        <w:numPr>
          <w:ilvl w:val="0"/>
          <w:numId w:val="48"/>
        </w:numPr>
      </w:pPr>
      <w:r>
        <w:rPr>
          <w:rFonts w:hint="eastAsia"/>
        </w:rPr>
        <w:t>[ファイルの共有] 画面で、[閉じる] をクリックします。</w:t>
      </w:r>
    </w:p>
    <w:p w14:paraId="498EC322" w14:textId="77777777" w:rsidR="00D01A10" w:rsidRDefault="00D01A10" w:rsidP="00D01A10">
      <w:pPr>
        <w:pStyle w:val="C"/>
      </w:pPr>
      <w:r w:rsidRPr="00192943">
        <w:rPr>
          <w:rFonts w:ascii="Segoe UI" w:eastAsia="ＭＳ 明朝" w:hAnsi="Segoe UI" w:cs="Times New Roman"/>
          <w:noProof/>
        </w:rPr>
        <mc:AlternateContent>
          <mc:Choice Requires="wps">
            <w:drawing>
              <wp:anchor distT="0" distB="0" distL="114300" distR="114300" simplePos="0" relativeHeight="251663872" behindDoc="0" locked="0" layoutInCell="1" allowOverlap="1" wp14:anchorId="4978A1A9" wp14:editId="33DEA1FE">
                <wp:simplePos x="0" y="0"/>
                <wp:positionH relativeFrom="margin">
                  <wp:posOffset>3466682</wp:posOffset>
                </wp:positionH>
                <wp:positionV relativeFrom="paragraph">
                  <wp:posOffset>2284318</wp:posOffset>
                </wp:positionV>
                <wp:extent cx="249480" cy="241200"/>
                <wp:effectExtent l="0" t="19050" r="36830" b="6985"/>
                <wp:wrapNone/>
                <wp:docPr id="69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E0BB72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8A1A9" id="_x0000_s1221" type="#_x0000_t66" style="position:absolute;left:0;text-align:left;margin-left:272.95pt;margin-top:179.85pt;width:19.65pt;height:19pt;rotation:-2274283fd;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" adj="10442" fillcolor="red" strokecolor="window" strokeweight="1.5pt">
                <v:textbox>
                  <w:txbxContent>
                    <w:p w14:paraId="7E0BB725" w14:textId="77777777" w:rsidR="004A7761" w:rsidRDefault="004A7761" w:rsidP="00D01A1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EF95FB1" wp14:editId="3FD90203">
            <wp:extent cx="3420000" cy="2530037"/>
            <wp:effectExtent l="19050" t="19050" r="28575" b="2286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0000" cy="2530037"/>
                    </a:xfrm>
                    <a:prstGeom prst="rect">
                      <a:avLst/>
                    </a:prstGeom>
                    <a:noFill/>
                    <a:ln>
                      <a:solidFill>
                        <a:schemeClr val="tx1"/>
                      </a:solidFill>
                    </a:ln>
                  </pic:spPr>
                </pic:pic>
              </a:graphicData>
            </a:graphic>
          </wp:inline>
        </w:drawing>
      </w:r>
    </w:p>
    <w:p w14:paraId="227DF0C4" w14:textId="77777777" w:rsidR="00D01A10" w:rsidRDefault="00D01A10" w:rsidP="00192943"/>
    <w:p w14:paraId="548A5F73" w14:textId="77777777" w:rsidR="007C59A3" w:rsidRDefault="007C59A3">
      <w:pPr>
        <w:widowControl/>
        <w:jc w:val="left"/>
      </w:pPr>
      <w:r>
        <w:br w:type="page"/>
      </w:r>
    </w:p>
    <w:p w14:paraId="5B7CAD38" w14:textId="77777777" w:rsidR="007C59A3" w:rsidRPr="002554D9" w:rsidRDefault="007C59A3" w:rsidP="00192943">
      <w:pPr>
        <w:pStyle w:val="2"/>
      </w:pPr>
      <w:bookmarkStart w:id="1353" w:name="_Toc496885394"/>
      <w:r>
        <w:rPr>
          <w:rFonts w:hint="eastAsia"/>
        </w:rPr>
        <w:t xml:space="preserve">Office 365 ProPlus </w:t>
      </w:r>
      <w:r>
        <w:rPr>
          <w:rFonts w:hint="eastAsia"/>
        </w:rPr>
        <w:t>展開用アプリケーションの作成</w:t>
      </w:r>
      <w:bookmarkEnd w:id="1353"/>
    </w:p>
    <w:p w14:paraId="590E3381" w14:textId="77777777" w:rsidR="007C59A3" w:rsidRDefault="007C59A3" w:rsidP="007C59A3">
      <w:r>
        <w:rPr>
          <w:rFonts w:hint="eastAsia"/>
        </w:rPr>
        <w:t>前の手順でダウンロードしたセットアップ プログラムを SCCM のアプリケーションとして登録し、展開できるようにするための設定を行います。</w:t>
      </w:r>
    </w:p>
    <w:p w14:paraId="10DAC6DD" w14:textId="77777777" w:rsidR="007C59A3" w:rsidRDefault="007C59A3" w:rsidP="007C59A3"/>
    <w:p w14:paraId="340BCE73" w14:textId="77777777" w:rsidR="007C59A3" w:rsidRDefault="007C59A3" w:rsidP="00192943">
      <w:pPr>
        <w:pStyle w:val="a"/>
        <w:numPr>
          <w:ilvl w:val="0"/>
          <w:numId w:val="49"/>
        </w:numPr>
      </w:pPr>
      <w:r w:rsidRPr="00CA6F9E">
        <w:rPr>
          <w:rFonts w:hint="eastAsia"/>
        </w:rPr>
        <w:t>ConfigMgr コンソール画面で、[</w:t>
      </w:r>
      <w:r>
        <w:rPr>
          <w:rFonts w:hint="eastAsia"/>
        </w:rPr>
        <w:t>ソフトウェア ライブラリ</w:t>
      </w:r>
      <w:r w:rsidRPr="00CA6F9E">
        <w:rPr>
          <w:rFonts w:hint="eastAsia"/>
        </w:rPr>
        <w:t>] ワークスペースをクリックし、[</w:t>
      </w:r>
      <w:r>
        <w:rPr>
          <w:rFonts w:hint="eastAsia"/>
        </w:rPr>
        <w:t>アプリケーション</w:t>
      </w:r>
      <w:del w:id="1354" w:author="Akira Sugiyama [2]" w:date="2017-10-20T20:56:00Z">
        <w:r w:rsidDel="00E23395">
          <w:rPr>
            <w:rFonts w:hint="eastAsia"/>
          </w:rPr>
          <w:delText>の</w:delText>
        </w:r>
      </w:del>
      <w:r>
        <w:rPr>
          <w:rFonts w:hint="eastAsia"/>
        </w:rPr>
        <w:t>管理</w:t>
      </w:r>
      <w:r w:rsidRPr="00CA6F9E">
        <w:rPr>
          <w:rFonts w:hint="eastAsia"/>
        </w:rPr>
        <w:t>] - [</w:t>
      </w:r>
      <w:r>
        <w:rPr>
          <w:rFonts w:hint="eastAsia"/>
        </w:rPr>
        <w:t>アプリケーション</w:t>
      </w:r>
      <w:r w:rsidRPr="00CA6F9E">
        <w:rPr>
          <w:rFonts w:hint="eastAsia"/>
        </w:rPr>
        <w:t>] をクリックし</w:t>
      </w:r>
      <w:r>
        <w:rPr>
          <w:rFonts w:hint="eastAsia"/>
        </w:rPr>
        <w:t>て、</w:t>
      </w:r>
      <w:r w:rsidRPr="00CA6F9E">
        <w:rPr>
          <w:rFonts w:hint="eastAsia"/>
        </w:rPr>
        <w:t>[</w:t>
      </w:r>
      <w:r>
        <w:rPr>
          <w:rFonts w:hint="eastAsia"/>
        </w:rPr>
        <w:t>アプリケーションの作成</w:t>
      </w:r>
      <w:r w:rsidRPr="00CA6F9E">
        <w:rPr>
          <w:rFonts w:hint="eastAsia"/>
        </w:rPr>
        <w:t>] をクリックします。</w:t>
      </w:r>
    </w:p>
    <w:p w14:paraId="43FBD42A"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671040" behindDoc="0" locked="0" layoutInCell="1" allowOverlap="1" wp14:anchorId="13B54BDE" wp14:editId="2D2C4909">
                <wp:simplePos x="0" y="0"/>
                <wp:positionH relativeFrom="margin">
                  <wp:posOffset>868046</wp:posOffset>
                </wp:positionH>
                <wp:positionV relativeFrom="paragraph">
                  <wp:posOffset>2381194</wp:posOffset>
                </wp:positionV>
                <wp:extent cx="249480" cy="241200"/>
                <wp:effectExtent l="0" t="19050" r="36830" b="6985"/>
                <wp:wrapNone/>
                <wp:docPr id="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18363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54BDE" id="_x0000_s1222" type="#_x0000_t66" style="position:absolute;left:0;text-align:left;margin-left:68.35pt;margin-top:187.5pt;width:19.65pt;height:19pt;rotation:-2274283fd;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C5owIAACk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" adj="10442" fillcolor="red" strokecolor="window" strokeweight="1.5pt">
                <v:textbox>
                  <w:txbxContent>
                    <w:p w14:paraId="0D18363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668992" behindDoc="0" locked="0" layoutInCell="1" allowOverlap="1" wp14:anchorId="16FA9964" wp14:editId="26DB50DF">
                <wp:simplePos x="0" y="0"/>
                <wp:positionH relativeFrom="margin">
                  <wp:posOffset>803449</wp:posOffset>
                </wp:positionH>
                <wp:positionV relativeFrom="paragraph">
                  <wp:posOffset>985366</wp:posOffset>
                </wp:positionV>
                <wp:extent cx="249480" cy="241200"/>
                <wp:effectExtent l="0" t="19050" r="36830" b="6985"/>
                <wp:wrapNone/>
                <wp:docPr id="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3947A6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A9964" id="_x0000_s1223" type="#_x0000_t66" style="position:absolute;left:0;text-align:left;margin-left:63.25pt;margin-top:77.6pt;width:19.65pt;height:19pt;rotation:-2274283fd;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" adj="10442" fillcolor="red" strokecolor="window" strokeweight="1.5pt">
                <v:textbox>
                  <w:txbxContent>
                    <w:p w14:paraId="53947A6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665920" behindDoc="0" locked="0" layoutInCell="1" allowOverlap="1" wp14:anchorId="46BA2FB0" wp14:editId="6FC44103">
                <wp:simplePos x="0" y="0"/>
                <wp:positionH relativeFrom="margin">
                  <wp:posOffset>597876</wp:posOffset>
                </wp:positionH>
                <wp:positionV relativeFrom="paragraph">
                  <wp:posOffset>179188</wp:posOffset>
                </wp:positionV>
                <wp:extent cx="249480" cy="241200"/>
                <wp:effectExtent l="0" t="19050" r="36830" b="6985"/>
                <wp:wrapNone/>
                <wp:docPr id="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3DF803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A2FB0" id="_x0000_s1224" type="#_x0000_t66" style="position:absolute;left:0;text-align:left;margin-left:47.1pt;margin-top:14.1pt;width:19.65pt;height:19pt;rotation:-2274283fd;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" adj="10442" fillcolor="red" strokecolor="window" strokeweight="1.5pt">
                <v:textbox>
                  <w:txbxContent>
                    <w:p w14:paraId="23DF803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6FEF445" wp14:editId="0DEDCF5D">
            <wp:extent cx="4320000" cy="3071250"/>
            <wp:effectExtent l="19050" t="19050" r="23495" b="15240"/>
            <wp:docPr id="215" name="図 215" descr="C:\Users\SuguruKUNII\AppData\Local\Microsoft\Windows\INetCacheContent.Word\cmo365-0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guruKUNII\AppData\Local\Microsoft\Windows\INetCacheContent.Word\cmo365-017.b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5047042A" w14:textId="77777777" w:rsidR="007C59A3" w:rsidRPr="00FA4EEF" w:rsidRDefault="007C59A3" w:rsidP="007C59A3"/>
    <w:p w14:paraId="4F77A9F5" w14:textId="77777777" w:rsidR="007C59A3" w:rsidRDefault="007C59A3" w:rsidP="007C59A3">
      <w:pPr>
        <w:widowControl/>
        <w:jc w:val="left"/>
        <w:rPr>
          <w:noProof/>
        </w:rPr>
      </w:pPr>
      <w:r>
        <w:br w:type="page"/>
      </w:r>
    </w:p>
    <w:p w14:paraId="3CBFE8A8" w14:textId="77777777" w:rsidR="007C59A3" w:rsidRDefault="007C59A3" w:rsidP="00192943">
      <w:pPr>
        <w:pStyle w:val="a"/>
        <w:numPr>
          <w:ilvl w:val="0"/>
          <w:numId w:val="49"/>
        </w:numPr>
      </w:pPr>
      <w:r>
        <w:rPr>
          <w:rFonts w:hint="eastAsia"/>
        </w:rPr>
        <w:t>[アプリケーションの作成ウィザード]</w:t>
      </w:r>
      <w:r>
        <w:t xml:space="preserve"> </w:t>
      </w:r>
      <w:r>
        <w:rPr>
          <w:rFonts w:hint="eastAsia"/>
        </w:rPr>
        <w:t>画面で、[アプリケーションの情報を手動で指定する] をクリックし、[次へ] をクリックします。</w:t>
      </w:r>
    </w:p>
    <w:p w14:paraId="294D47E7"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676160" behindDoc="0" locked="0" layoutInCell="1" allowOverlap="1" wp14:anchorId="7738E385" wp14:editId="5C7D631F">
                <wp:simplePos x="0" y="0"/>
                <wp:positionH relativeFrom="margin">
                  <wp:posOffset>2702616</wp:posOffset>
                </wp:positionH>
                <wp:positionV relativeFrom="paragraph">
                  <wp:posOffset>2790560</wp:posOffset>
                </wp:positionV>
                <wp:extent cx="249480" cy="241200"/>
                <wp:effectExtent l="0" t="19050" r="36830" b="6985"/>
                <wp:wrapNone/>
                <wp:docPr id="6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61DB1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8E385" id="_x0000_s1225" type="#_x0000_t66" style="position:absolute;left:0;text-align:left;margin-left:212.8pt;margin-top:219.75pt;width:19.65pt;height:19pt;rotation:-2274283fd;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LSxowIAACk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" adj="10442" fillcolor="red" strokecolor="window" strokeweight="1.5pt">
                <v:textbox>
                  <w:txbxContent>
                    <w:p w14:paraId="4D61DB1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674112" behindDoc="0" locked="0" layoutInCell="1" allowOverlap="1" wp14:anchorId="51507533" wp14:editId="16AD16AC">
                <wp:simplePos x="0" y="0"/>
                <wp:positionH relativeFrom="margin">
                  <wp:posOffset>2024743</wp:posOffset>
                </wp:positionH>
                <wp:positionV relativeFrom="paragraph">
                  <wp:posOffset>1681417</wp:posOffset>
                </wp:positionV>
                <wp:extent cx="249480" cy="241200"/>
                <wp:effectExtent l="0" t="19050" r="36830" b="6985"/>
                <wp:wrapNone/>
                <wp:docPr id="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A0C878C"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07533" id="_x0000_s1226" type="#_x0000_t66" style="position:absolute;left:0;text-align:left;margin-left:159.45pt;margin-top:132.4pt;width:19.65pt;height:19pt;rotation:-2274283fd;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" adj="10442" fillcolor="red" strokecolor="window" strokeweight="1.5pt">
                <v:textbox>
                  <w:txbxContent>
                    <w:p w14:paraId="6A0C878C"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94B829B" wp14:editId="30DE17AD">
            <wp:extent cx="3420000" cy="3037558"/>
            <wp:effectExtent l="19050" t="19050" r="28575" b="10795"/>
            <wp:docPr id="225" name="図 225" descr="C:\Users\SuguruKUNII\AppData\Local\Microsoft\Windows\INetCacheContent.Word\cmo365-0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guruKUNII\AppData\Local\Microsoft\Windows\INetCacheContent.Word\cmo365-018.b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20000" cy="3037558"/>
                    </a:xfrm>
                    <a:prstGeom prst="rect">
                      <a:avLst/>
                    </a:prstGeom>
                    <a:noFill/>
                    <a:ln>
                      <a:solidFill>
                        <a:schemeClr val="tx1"/>
                      </a:solidFill>
                    </a:ln>
                  </pic:spPr>
                </pic:pic>
              </a:graphicData>
            </a:graphic>
          </wp:inline>
        </w:drawing>
      </w:r>
    </w:p>
    <w:p w14:paraId="7DB8F50D" w14:textId="77777777" w:rsidR="007C59A3" w:rsidRDefault="007C59A3" w:rsidP="007C59A3"/>
    <w:p w14:paraId="3B9DE2D8" w14:textId="77777777" w:rsidR="007C59A3" w:rsidRDefault="007C59A3" w:rsidP="00192943">
      <w:pPr>
        <w:pStyle w:val="a"/>
        <w:numPr>
          <w:ilvl w:val="0"/>
          <w:numId w:val="49"/>
        </w:numPr>
      </w:pPr>
      <w:r>
        <w:rPr>
          <w:rFonts w:hint="eastAsia"/>
        </w:rPr>
        <w:t>[一般情報] 画面で、[名前] 欄に「</w:t>
      </w:r>
      <w:r w:rsidRPr="0060475C">
        <w:rPr>
          <w:rFonts w:hint="eastAsia"/>
          <w:b/>
        </w:rPr>
        <w:t>Office 365 ProPlus</w:t>
      </w:r>
      <w:r>
        <w:rPr>
          <w:rFonts w:hint="eastAsia"/>
        </w:rPr>
        <w:t>」と入力し、[次へ] をクリックします。</w:t>
      </w:r>
    </w:p>
    <w:p w14:paraId="33143A55"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681280" behindDoc="0" locked="0" layoutInCell="1" allowOverlap="1" wp14:anchorId="533F177F" wp14:editId="36754033">
                <wp:simplePos x="0" y="0"/>
                <wp:positionH relativeFrom="margin">
                  <wp:posOffset>2702281</wp:posOffset>
                </wp:positionH>
                <wp:positionV relativeFrom="paragraph">
                  <wp:posOffset>2795933</wp:posOffset>
                </wp:positionV>
                <wp:extent cx="249480" cy="241200"/>
                <wp:effectExtent l="0" t="19050" r="36830" b="6985"/>
                <wp:wrapNone/>
                <wp:docPr id="6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1994E4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F177F" id="_x0000_s1227" type="#_x0000_t66" style="position:absolute;left:0;text-align:left;margin-left:212.8pt;margin-top:220.15pt;width:19.65pt;height:19pt;rotation:-2274283fd;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" adj="10442" fillcolor="red" strokecolor="window" strokeweight="1.5pt">
                <v:textbox>
                  <w:txbxContent>
                    <w:p w14:paraId="21994E4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679232" behindDoc="0" locked="0" layoutInCell="1" allowOverlap="1" wp14:anchorId="4B2CAEEE" wp14:editId="0C3FC877">
                <wp:simplePos x="0" y="0"/>
                <wp:positionH relativeFrom="margin">
                  <wp:posOffset>2100105</wp:posOffset>
                </wp:positionH>
                <wp:positionV relativeFrom="paragraph">
                  <wp:posOffset>676582</wp:posOffset>
                </wp:positionV>
                <wp:extent cx="249480" cy="241200"/>
                <wp:effectExtent l="0" t="19050" r="36830" b="6985"/>
                <wp:wrapNone/>
                <wp:docPr id="6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8CA108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CAEEE" id="_x0000_s1228" type="#_x0000_t66" style="position:absolute;left:0;text-align:left;margin-left:165.35pt;margin-top:53.25pt;width:19.65pt;height:19pt;rotation:-2274283fd;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" adj="10442" fillcolor="red" strokecolor="window" strokeweight="1.5pt">
                <v:textbox>
                  <w:txbxContent>
                    <w:p w14:paraId="08CA108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5FA3535" wp14:editId="6AD7D9AA">
            <wp:extent cx="3420000" cy="3037558"/>
            <wp:effectExtent l="19050" t="19050" r="28575" b="10795"/>
            <wp:docPr id="227" name="図 227" descr="C:\Users\SuguruKUNII\AppData\Local\Microsoft\Windows\INetCacheContent.Word\cmo365-0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guruKUNII\AppData\Local\Microsoft\Windows\INetCacheContent.Word\cmo365-019.b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20000" cy="3037558"/>
                    </a:xfrm>
                    <a:prstGeom prst="rect">
                      <a:avLst/>
                    </a:prstGeom>
                    <a:noFill/>
                    <a:ln>
                      <a:solidFill>
                        <a:schemeClr val="tx1"/>
                      </a:solidFill>
                    </a:ln>
                  </pic:spPr>
                </pic:pic>
              </a:graphicData>
            </a:graphic>
          </wp:inline>
        </w:drawing>
      </w:r>
    </w:p>
    <w:p w14:paraId="4AE9277E" w14:textId="77777777" w:rsidR="007C59A3" w:rsidRDefault="007C59A3" w:rsidP="007C59A3"/>
    <w:p w14:paraId="6D9CF0CD" w14:textId="77777777" w:rsidR="007C59A3" w:rsidRDefault="007C59A3" w:rsidP="007C59A3">
      <w:pPr>
        <w:widowControl/>
        <w:jc w:val="left"/>
        <w:rPr>
          <w:noProof/>
        </w:rPr>
      </w:pPr>
      <w:r>
        <w:br w:type="page"/>
      </w:r>
    </w:p>
    <w:p w14:paraId="38CED51F" w14:textId="77777777" w:rsidR="007C59A3" w:rsidRDefault="007C59A3" w:rsidP="00192943">
      <w:pPr>
        <w:pStyle w:val="a"/>
        <w:numPr>
          <w:ilvl w:val="0"/>
          <w:numId w:val="49"/>
        </w:numPr>
      </w:pPr>
      <w:r>
        <w:rPr>
          <w:rFonts w:hint="eastAsia"/>
        </w:rPr>
        <w:t>[アプリケーション カタログ]</w:t>
      </w:r>
      <w:r>
        <w:t xml:space="preserve"> </w:t>
      </w:r>
      <w:r>
        <w:rPr>
          <w:rFonts w:hint="eastAsia"/>
        </w:rPr>
        <w:t>画面で、[次へ] をクリックします。</w:t>
      </w:r>
    </w:p>
    <w:p w14:paraId="71D2C86C"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684352" behindDoc="0" locked="0" layoutInCell="1" allowOverlap="1" wp14:anchorId="75C63D6D" wp14:editId="512F6360">
                <wp:simplePos x="0" y="0"/>
                <wp:positionH relativeFrom="margin">
                  <wp:posOffset>2697982</wp:posOffset>
                </wp:positionH>
                <wp:positionV relativeFrom="paragraph">
                  <wp:posOffset>2771664</wp:posOffset>
                </wp:positionV>
                <wp:extent cx="249480" cy="241200"/>
                <wp:effectExtent l="0" t="19050" r="36830" b="6985"/>
                <wp:wrapNone/>
                <wp:docPr id="557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A0ABC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63D6D" id="_x0000_s1229" type="#_x0000_t66" style="position:absolute;left:0;text-align:left;margin-left:212.45pt;margin-top:218.25pt;width:19.65pt;height:19pt;rotation:-2274283fd;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" adj="10442" fillcolor="red" strokecolor="window" strokeweight="1.5pt">
                <v:textbox>
                  <w:txbxContent>
                    <w:p w14:paraId="29A0ABC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2043F8E" wp14:editId="1806F0B9">
            <wp:extent cx="3420000" cy="3037558"/>
            <wp:effectExtent l="19050" t="19050" r="28575" b="10795"/>
            <wp:docPr id="228" name="図 228" descr="C:\Users\SuguruKUNII\AppData\Local\Microsoft\Windows\INetCacheContent.Word\cmo365-0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guruKUNII\AppData\Local\Microsoft\Windows\INetCacheContent.Word\cmo365-020.b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20000" cy="3037558"/>
                    </a:xfrm>
                    <a:prstGeom prst="rect">
                      <a:avLst/>
                    </a:prstGeom>
                    <a:noFill/>
                    <a:ln>
                      <a:solidFill>
                        <a:schemeClr val="tx1"/>
                      </a:solidFill>
                    </a:ln>
                  </pic:spPr>
                </pic:pic>
              </a:graphicData>
            </a:graphic>
          </wp:inline>
        </w:drawing>
      </w:r>
    </w:p>
    <w:p w14:paraId="13EAB542" w14:textId="77777777" w:rsidR="007C59A3" w:rsidRDefault="007C59A3" w:rsidP="007C59A3"/>
    <w:p w14:paraId="2E384ECA" w14:textId="77777777" w:rsidR="007C59A3" w:rsidRDefault="007C59A3" w:rsidP="00192943">
      <w:pPr>
        <w:pStyle w:val="a"/>
        <w:numPr>
          <w:ilvl w:val="0"/>
          <w:numId w:val="49"/>
        </w:numPr>
      </w:pPr>
      <w:r>
        <w:rPr>
          <w:rFonts w:hint="eastAsia"/>
        </w:rPr>
        <w:t>[展開の種類]</w:t>
      </w:r>
      <w:r>
        <w:t xml:space="preserve"> </w:t>
      </w:r>
      <w:r>
        <w:rPr>
          <w:rFonts w:hint="eastAsia"/>
        </w:rPr>
        <w:t>画面で、[次へ] をクリックします。</w:t>
      </w:r>
    </w:p>
    <w:p w14:paraId="41335C7F"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686400" behindDoc="0" locked="0" layoutInCell="1" allowOverlap="1" wp14:anchorId="5D4D9D48" wp14:editId="0597B637">
                <wp:simplePos x="0" y="0"/>
                <wp:positionH relativeFrom="margin">
                  <wp:posOffset>2697982</wp:posOffset>
                </wp:positionH>
                <wp:positionV relativeFrom="paragraph">
                  <wp:posOffset>2801808</wp:posOffset>
                </wp:positionV>
                <wp:extent cx="249480" cy="241200"/>
                <wp:effectExtent l="0" t="19050" r="36830" b="6985"/>
                <wp:wrapNone/>
                <wp:docPr id="558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95EAAC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D9D48" id="_x0000_s1230" type="#_x0000_t66" style="position:absolute;left:0;text-align:left;margin-left:212.45pt;margin-top:220.6pt;width:19.65pt;height:19pt;rotation:-2274283fd;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" adj="10442" fillcolor="red" strokecolor="window" strokeweight="1.5pt">
                <v:textbox>
                  <w:txbxContent>
                    <w:p w14:paraId="595EAAC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8361467" wp14:editId="3DB984A4">
            <wp:extent cx="3420000" cy="3037558"/>
            <wp:effectExtent l="19050" t="19050" r="28575" b="10795"/>
            <wp:docPr id="230" name="図 230" descr="C:\Users\SuguruKUNII\AppData\Local\Microsoft\Windows\INetCacheContent.Word\cmo365-0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guruKUNII\AppData\Local\Microsoft\Windows\INetCacheContent.Word\cmo365-021.b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20000" cy="3037558"/>
                    </a:xfrm>
                    <a:prstGeom prst="rect">
                      <a:avLst/>
                    </a:prstGeom>
                    <a:noFill/>
                    <a:ln>
                      <a:solidFill>
                        <a:schemeClr val="tx1"/>
                      </a:solidFill>
                    </a:ln>
                  </pic:spPr>
                </pic:pic>
              </a:graphicData>
            </a:graphic>
          </wp:inline>
        </w:drawing>
      </w:r>
    </w:p>
    <w:p w14:paraId="1FCB519E" w14:textId="77777777" w:rsidR="007C59A3" w:rsidRDefault="007C59A3" w:rsidP="007C59A3"/>
    <w:p w14:paraId="5606D764" w14:textId="77777777" w:rsidR="007C59A3" w:rsidRDefault="007C59A3" w:rsidP="007C59A3">
      <w:pPr>
        <w:widowControl/>
        <w:jc w:val="left"/>
        <w:rPr>
          <w:noProof/>
        </w:rPr>
      </w:pPr>
      <w:r>
        <w:br w:type="page"/>
      </w:r>
    </w:p>
    <w:p w14:paraId="5F81EB9F" w14:textId="77777777" w:rsidR="007C59A3" w:rsidRDefault="007C59A3" w:rsidP="00192943">
      <w:pPr>
        <w:pStyle w:val="a"/>
        <w:numPr>
          <w:ilvl w:val="0"/>
          <w:numId w:val="49"/>
        </w:numPr>
      </w:pPr>
      <w:r>
        <w:rPr>
          <w:rFonts w:hint="eastAsia"/>
        </w:rPr>
        <w:t>[概要] 画面で、[次へ] をクリックします。</w:t>
      </w:r>
    </w:p>
    <w:p w14:paraId="163919DE"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689472" behindDoc="0" locked="0" layoutInCell="1" allowOverlap="1" wp14:anchorId="11225D86" wp14:editId="6E6A9E44">
                <wp:simplePos x="0" y="0"/>
                <wp:positionH relativeFrom="margin">
                  <wp:posOffset>2667836</wp:posOffset>
                </wp:positionH>
                <wp:positionV relativeFrom="paragraph">
                  <wp:posOffset>2801808</wp:posOffset>
                </wp:positionV>
                <wp:extent cx="249480" cy="241200"/>
                <wp:effectExtent l="0" t="19050" r="36830" b="6985"/>
                <wp:wrapNone/>
                <wp:docPr id="55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D43E8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25D86" id="_x0000_s1231" type="#_x0000_t66" style="position:absolute;left:0;text-align:left;margin-left:210.05pt;margin-top:220.6pt;width:19.65pt;height:19pt;rotation:-2274283fd;z-index:25168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" adj="10442" fillcolor="red" strokecolor="window" strokeweight="1.5pt">
                <v:textbox>
                  <w:txbxContent>
                    <w:p w14:paraId="39D43E8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B468693" wp14:editId="2BA57039">
            <wp:extent cx="3420000" cy="3037558"/>
            <wp:effectExtent l="19050" t="19050" r="28575" b="10795"/>
            <wp:docPr id="231" name="図 231" descr="C:\Users\SuguruKUNII\AppData\Local\Microsoft\Windows\INetCacheContent.Word\cmo365-0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guruKUNII\AppData\Local\Microsoft\Windows\INetCacheContent.Word\cmo365-022.b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20000" cy="3037558"/>
                    </a:xfrm>
                    <a:prstGeom prst="rect">
                      <a:avLst/>
                    </a:prstGeom>
                    <a:noFill/>
                    <a:ln>
                      <a:solidFill>
                        <a:schemeClr val="tx1"/>
                      </a:solidFill>
                    </a:ln>
                  </pic:spPr>
                </pic:pic>
              </a:graphicData>
            </a:graphic>
          </wp:inline>
        </w:drawing>
      </w:r>
    </w:p>
    <w:p w14:paraId="1E6E76BD" w14:textId="77777777" w:rsidR="007C59A3" w:rsidRDefault="007C59A3" w:rsidP="007C59A3"/>
    <w:p w14:paraId="0ECDFA05" w14:textId="77777777" w:rsidR="007C59A3" w:rsidRDefault="007C59A3" w:rsidP="00192943">
      <w:pPr>
        <w:pStyle w:val="a"/>
        <w:numPr>
          <w:ilvl w:val="0"/>
          <w:numId w:val="49"/>
        </w:numPr>
      </w:pPr>
      <w:r>
        <w:rPr>
          <w:rFonts w:hint="eastAsia"/>
        </w:rPr>
        <w:t>[完了] 画面で、[閉じる] をクリックします。</w:t>
      </w:r>
    </w:p>
    <w:p w14:paraId="0EFD3EA0"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691520" behindDoc="0" locked="0" layoutInCell="1" allowOverlap="1" wp14:anchorId="04CF04BD" wp14:editId="14F58BD2">
                <wp:simplePos x="0" y="0"/>
                <wp:positionH relativeFrom="margin">
                  <wp:posOffset>3491803</wp:posOffset>
                </wp:positionH>
                <wp:positionV relativeFrom="paragraph">
                  <wp:posOffset>2796783</wp:posOffset>
                </wp:positionV>
                <wp:extent cx="249480" cy="241200"/>
                <wp:effectExtent l="0" t="19050" r="36830" b="6985"/>
                <wp:wrapNone/>
                <wp:docPr id="55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A8B4C0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F04BD" id="_x0000_s1232" type="#_x0000_t66" style="position:absolute;left:0;text-align:left;margin-left:274.95pt;margin-top:220.2pt;width:19.65pt;height:19pt;rotation:-2274283fd;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" adj="10442" fillcolor="red" strokecolor="window" strokeweight="1.5pt">
                <v:textbox>
                  <w:txbxContent>
                    <w:p w14:paraId="7A8B4C0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B01C3DE" wp14:editId="7DC3E78C">
            <wp:extent cx="3420000" cy="3037558"/>
            <wp:effectExtent l="19050" t="19050" r="28575" b="10795"/>
            <wp:docPr id="232" name="図 232" descr="C:\Users\SuguruKUNII\AppData\Local\Microsoft\Windows\INetCacheContent.Word\cmo365-0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guruKUNII\AppData\Local\Microsoft\Windows\INetCacheContent.Word\cmo365-023.bmp"/>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420000" cy="3037558"/>
                    </a:xfrm>
                    <a:prstGeom prst="rect">
                      <a:avLst/>
                    </a:prstGeom>
                    <a:noFill/>
                    <a:ln>
                      <a:solidFill>
                        <a:schemeClr val="tx1"/>
                      </a:solidFill>
                    </a:ln>
                  </pic:spPr>
                </pic:pic>
              </a:graphicData>
            </a:graphic>
          </wp:inline>
        </w:drawing>
      </w:r>
    </w:p>
    <w:p w14:paraId="4CF02E16" w14:textId="77777777" w:rsidR="007C59A3" w:rsidRDefault="007C59A3" w:rsidP="007C59A3"/>
    <w:p w14:paraId="3524ECEA" w14:textId="77777777" w:rsidR="007C59A3" w:rsidRDefault="007C59A3" w:rsidP="007C59A3">
      <w:pPr>
        <w:widowControl/>
        <w:jc w:val="left"/>
        <w:rPr>
          <w:noProof/>
        </w:rPr>
      </w:pPr>
      <w:r>
        <w:br w:type="page"/>
      </w:r>
    </w:p>
    <w:p w14:paraId="64A1AE90" w14:textId="77777777" w:rsidR="007C59A3" w:rsidRDefault="007C59A3" w:rsidP="00192943">
      <w:pPr>
        <w:pStyle w:val="a"/>
        <w:numPr>
          <w:ilvl w:val="0"/>
          <w:numId w:val="49"/>
        </w:numPr>
      </w:pPr>
      <w:r w:rsidRPr="00CA6F9E">
        <w:rPr>
          <w:rFonts w:hint="eastAsia"/>
        </w:rPr>
        <w:t>ConfigMgr コンソール画面で、</w:t>
      </w:r>
      <w:r>
        <w:rPr>
          <w:rFonts w:hint="eastAsia"/>
        </w:rPr>
        <w:t>[Office 365 ProPlus] を右クリックし、[展開の種類の作成] をクリックします。</w:t>
      </w:r>
    </w:p>
    <w:p w14:paraId="29B2B72F"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694592" behindDoc="0" locked="0" layoutInCell="1" allowOverlap="1" wp14:anchorId="5F96E623" wp14:editId="3B07A55B">
                <wp:simplePos x="0" y="0"/>
                <wp:positionH relativeFrom="margin">
                  <wp:posOffset>2768320</wp:posOffset>
                </wp:positionH>
                <wp:positionV relativeFrom="paragraph">
                  <wp:posOffset>1339773</wp:posOffset>
                </wp:positionV>
                <wp:extent cx="249480" cy="241200"/>
                <wp:effectExtent l="0" t="19050" r="36830" b="6985"/>
                <wp:wrapNone/>
                <wp:docPr id="558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CC57BD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6E623" id="_x0000_s1233" type="#_x0000_t66" style="position:absolute;left:0;text-align:left;margin-left:218pt;margin-top:105.5pt;width:19.65pt;height:19pt;rotation:-2274283fd;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LvpQIAACs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" adj="10442" fillcolor="red" strokecolor="window" strokeweight="1.5pt">
                <v:textbox>
                  <w:txbxContent>
                    <w:p w14:paraId="1CC57BD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F5F6954" wp14:editId="7A588A1D">
            <wp:extent cx="4320000" cy="3071250"/>
            <wp:effectExtent l="19050" t="19050" r="23495" b="15240"/>
            <wp:docPr id="234" name="図 234" descr="C:\Users\SuguruKUNII\AppData\Local\Microsoft\Windows\INetCacheContent.Word\cmo365-0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uguruKUNII\AppData\Local\Microsoft\Windows\INetCacheContent.Word\cmo365-024.b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5F2DB343" w14:textId="77777777" w:rsidR="007C59A3" w:rsidRDefault="007C59A3" w:rsidP="007C59A3"/>
    <w:p w14:paraId="7742F358" w14:textId="77777777" w:rsidR="007C59A3" w:rsidRDefault="007C59A3" w:rsidP="00192943">
      <w:pPr>
        <w:pStyle w:val="a"/>
        <w:numPr>
          <w:ilvl w:val="0"/>
          <w:numId w:val="49"/>
        </w:numPr>
      </w:pPr>
      <w:r>
        <w:rPr>
          <w:rFonts w:hint="eastAsia"/>
        </w:rPr>
        <w:t>[展開の種類の作成] 画面で、[種類] 欄から [スクリプト インストーラー] を選択し、[次へ] をクリックします。</w:t>
      </w:r>
    </w:p>
    <w:p w14:paraId="5E7E6749"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699712" behindDoc="0" locked="0" layoutInCell="1" allowOverlap="1" wp14:anchorId="31B76921" wp14:editId="6448F4B9">
                <wp:simplePos x="0" y="0"/>
                <wp:positionH relativeFrom="margin">
                  <wp:posOffset>2717360</wp:posOffset>
                </wp:positionH>
                <wp:positionV relativeFrom="paragraph">
                  <wp:posOffset>2786122</wp:posOffset>
                </wp:positionV>
                <wp:extent cx="249480" cy="241200"/>
                <wp:effectExtent l="0" t="19050" r="36830" b="6985"/>
                <wp:wrapNone/>
                <wp:docPr id="558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17EE5C"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76921" id="_x0000_s1234" type="#_x0000_t66" style="position:absolute;left:0;text-align:left;margin-left:213.95pt;margin-top:219.4pt;width:19.65pt;height:19pt;rotation:-2274283fd;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" adj="10442" fillcolor="red" strokecolor="window" strokeweight="1.5pt">
                <v:textbox>
                  <w:txbxContent>
                    <w:p w14:paraId="7817EE5C"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696640" behindDoc="0" locked="0" layoutInCell="1" allowOverlap="1" wp14:anchorId="5DE13FF6" wp14:editId="255FA9A5">
                <wp:simplePos x="0" y="0"/>
                <wp:positionH relativeFrom="margin">
                  <wp:posOffset>1874018</wp:posOffset>
                </wp:positionH>
                <wp:positionV relativeFrom="paragraph">
                  <wp:posOffset>837356</wp:posOffset>
                </wp:positionV>
                <wp:extent cx="249480" cy="241200"/>
                <wp:effectExtent l="0" t="19050" r="36830" b="6985"/>
                <wp:wrapNone/>
                <wp:docPr id="558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C138DB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13FF6" id="_x0000_s1235" type="#_x0000_t66" style="position:absolute;left:0;text-align:left;margin-left:147.55pt;margin-top:65.95pt;width:19.65pt;height:19pt;rotation:-2274283fd;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" adj="10442" fillcolor="red" strokecolor="window" strokeweight="1.5pt">
                <v:textbox>
                  <w:txbxContent>
                    <w:p w14:paraId="7C138DB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1FBDA48" wp14:editId="15F1F6F7">
            <wp:extent cx="3420000" cy="3038555"/>
            <wp:effectExtent l="19050" t="19050" r="28575" b="9525"/>
            <wp:docPr id="235" name="図 235" descr="C:\Users\SuguruKUNII\AppData\Local\Microsoft\Windows\INetCacheContent.Word\cmo365-0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guruKUNII\AppData\Local\Microsoft\Windows\INetCacheContent.Word\cmo365-025.b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20000" cy="3038555"/>
                    </a:xfrm>
                    <a:prstGeom prst="rect">
                      <a:avLst/>
                    </a:prstGeom>
                    <a:noFill/>
                    <a:ln>
                      <a:solidFill>
                        <a:schemeClr val="tx1"/>
                      </a:solidFill>
                    </a:ln>
                  </pic:spPr>
                </pic:pic>
              </a:graphicData>
            </a:graphic>
          </wp:inline>
        </w:drawing>
      </w:r>
    </w:p>
    <w:p w14:paraId="153014A0" w14:textId="77777777" w:rsidR="007C59A3" w:rsidRDefault="007C59A3" w:rsidP="007C59A3"/>
    <w:p w14:paraId="7093F6B1" w14:textId="77777777" w:rsidR="007C59A3" w:rsidRDefault="007C59A3" w:rsidP="007C59A3">
      <w:pPr>
        <w:widowControl/>
        <w:jc w:val="left"/>
        <w:rPr>
          <w:noProof/>
        </w:rPr>
      </w:pPr>
      <w:r>
        <w:br w:type="page"/>
      </w:r>
    </w:p>
    <w:p w14:paraId="776BE9D2" w14:textId="77777777" w:rsidR="007C59A3" w:rsidRDefault="007C59A3" w:rsidP="00192943">
      <w:pPr>
        <w:pStyle w:val="a"/>
        <w:numPr>
          <w:ilvl w:val="0"/>
          <w:numId w:val="49"/>
        </w:numPr>
      </w:pPr>
      <w:r>
        <w:rPr>
          <w:rFonts w:hint="eastAsia"/>
        </w:rPr>
        <w:t>[一般情報] 画面で、[名前] 欄に「</w:t>
      </w:r>
      <w:r w:rsidRPr="0060475C">
        <w:rPr>
          <w:rFonts w:hint="eastAsia"/>
          <w:b/>
        </w:rPr>
        <w:t>Office 365 ProPlus</w:t>
      </w:r>
      <w:r>
        <w:rPr>
          <w:rFonts w:hint="eastAsia"/>
        </w:rPr>
        <w:t>」と入力し、[選択] をクリックします。</w:t>
      </w:r>
    </w:p>
    <w:p w14:paraId="01F61182"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04832" behindDoc="0" locked="0" layoutInCell="1" allowOverlap="1" wp14:anchorId="7E9C3067" wp14:editId="48F9D4FB">
                <wp:simplePos x="0" y="0"/>
                <wp:positionH relativeFrom="margin">
                  <wp:posOffset>3326696</wp:posOffset>
                </wp:positionH>
                <wp:positionV relativeFrom="paragraph">
                  <wp:posOffset>1279085</wp:posOffset>
                </wp:positionV>
                <wp:extent cx="249480" cy="241200"/>
                <wp:effectExtent l="0" t="19050" r="36830" b="6985"/>
                <wp:wrapNone/>
                <wp:docPr id="55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749F8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C3067" id="_x0000_s1236" type="#_x0000_t66" style="position:absolute;left:0;text-align:left;margin-left:261.95pt;margin-top:100.7pt;width:19.65pt;height:19pt;rotation:-2274283fd;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" adj="10442" fillcolor="red" strokecolor="window" strokeweight="1.5pt">
                <v:textbox>
                  <w:txbxContent>
                    <w:p w14:paraId="3C749F8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01760" behindDoc="0" locked="0" layoutInCell="1" allowOverlap="1" wp14:anchorId="336C7AE0" wp14:editId="63B2A71C">
                <wp:simplePos x="0" y="0"/>
                <wp:positionH relativeFrom="margin">
                  <wp:posOffset>2044841</wp:posOffset>
                </wp:positionH>
                <wp:positionV relativeFrom="paragraph">
                  <wp:posOffset>902670</wp:posOffset>
                </wp:positionV>
                <wp:extent cx="249480" cy="241200"/>
                <wp:effectExtent l="0" t="19050" r="36830" b="6985"/>
                <wp:wrapNone/>
                <wp:docPr id="558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3AA1F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C7AE0" id="_x0000_s1237" type="#_x0000_t66" style="position:absolute;left:0;text-align:left;margin-left:161pt;margin-top:71.1pt;width:19.65pt;height:19pt;rotation:-2274283fd;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" adj="10442" fillcolor="red" strokecolor="window" strokeweight="1.5pt">
                <v:textbox>
                  <w:txbxContent>
                    <w:p w14:paraId="5F3AA1F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7C1BECD" wp14:editId="3EC1B250">
            <wp:extent cx="3420000" cy="3038555"/>
            <wp:effectExtent l="19050" t="19050" r="28575" b="9525"/>
            <wp:docPr id="236" name="図 236" descr="C:\Users\SuguruKUNII\AppData\Local\Microsoft\Windows\INetCacheContent.Word\cmo365-0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uguruKUNII\AppData\Local\Microsoft\Windows\INetCacheContent.Word\cmo365-026.b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20000" cy="3038555"/>
                    </a:xfrm>
                    <a:prstGeom prst="rect">
                      <a:avLst/>
                    </a:prstGeom>
                    <a:noFill/>
                    <a:ln>
                      <a:solidFill>
                        <a:schemeClr val="tx1"/>
                      </a:solidFill>
                    </a:ln>
                  </pic:spPr>
                </pic:pic>
              </a:graphicData>
            </a:graphic>
          </wp:inline>
        </w:drawing>
      </w:r>
    </w:p>
    <w:p w14:paraId="67656D8E" w14:textId="77777777" w:rsidR="007C59A3" w:rsidRDefault="007C59A3" w:rsidP="007C59A3"/>
    <w:p w14:paraId="3928CA16" w14:textId="77777777" w:rsidR="007C59A3" w:rsidRDefault="007C59A3" w:rsidP="00192943">
      <w:pPr>
        <w:pStyle w:val="a"/>
        <w:numPr>
          <w:ilvl w:val="0"/>
          <w:numId w:val="49"/>
        </w:numPr>
      </w:pPr>
      <w:r>
        <w:rPr>
          <w:rFonts w:hint="eastAsia"/>
        </w:rPr>
        <w:t>[言語の選択] 画面で、[日本語 (日本)] を選択し、[</w:t>
      </w:r>
      <w:r>
        <w:t>OK</w:t>
      </w:r>
      <w:r>
        <w:rPr>
          <w:rFonts w:hint="eastAsia"/>
        </w:rPr>
        <w:t>]</w:t>
      </w:r>
      <w:r>
        <w:t xml:space="preserve"> </w:t>
      </w:r>
      <w:r>
        <w:rPr>
          <w:rFonts w:hint="eastAsia"/>
        </w:rPr>
        <w:t>をクリックします。</w:t>
      </w:r>
    </w:p>
    <w:p w14:paraId="6CDD7E3D"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09952" behindDoc="0" locked="0" layoutInCell="1" allowOverlap="1" wp14:anchorId="27E279DC" wp14:editId="3669BBBF">
                <wp:simplePos x="0" y="0"/>
                <wp:positionH relativeFrom="margin">
                  <wp:posOffset>2401174</wp:posOffset>
                </wp:positionH>
                <wp:positionV relativeFrom="paragraph">
                  <wp:posOffset>2635292</wp:posOffset>
                </wp:positionV>
                <wp:extent cx="249480" cy="241200"/>
                <wp:effectExtent l="0" t="19050" r="36830" b="6985"/>
                <wp:wrapNone/>
                <wp:docPr id="558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30BF08C"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279DC" id="_x0000_s1238" type="#_x0000_t66" style="position:absolute;left:0;text-align:left;margin-left:189.05pt;margin-top:207.5pt;width:19.65pt;height:19pt;rotation:-2274283fd;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" adj="10442" fillcolor="red" strokecolor="window" strokeweight="1.5pt">
                <v:textbox>
                  <w:txbxContent>
                    <w:p w14:paraId="530BF08C"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06880" behindDoc="0" locked="0" layoutInCell="1" allowOverlap="1" wp14:anchorId="11546B87" wp14:editId="6EADC50D">
                <wp:simplePos x="0" y="0"/>
                <wp:positionH relativeFrom="margin">
                  <wp:posOffset>1125415</wp:posOffset>
                </wp:positionH>
                <wp:positionV relativeFrom="paragraph">
                  <wp:posOffset>1781900</wp:posOffset>
                </wp:positionV>
                <wp:extent cx="249480" cy="241200"/>
                <wp:effectExtent l="0" t="19050" r="36830" b="6985"/>
                <wp:wrapNone/>
                <wp:docPr id="558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C5CF70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46B87" id="_x0000_s1239" type="#_x0000_t66" style="position:absolute;left:0;text-align:left;margin-left:88.6pt;margin-top:140.3pt;width:19.65pt;height:19pt;rotation:-2274283fd;z-index:25170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" adj="10442" fillcolor="red" strokecolor="window" strokeweight="1.5pt">
                <v:textbox>
                  <w:txbxContent>
                    <w:p w14:paraId="1C5CF70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B6D679B" wp14:editId="4F2C5DBB">
            <wp:extent cx="3060000" cy="2953065"/>
            <wp:effectExtent l="19050" t="19050" r="26670" b="19050"/>
            <wp:docPr id="238" name="図 238" descr="C:\Users\SuguruKUNII\AppData\Local\Microsoft\Windows\INetCacheContent.Word\cmo365-0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uguruKUNII\AppData\Local\Microsoft\Windows\INetCacheContent.Word\cmo365-027.b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60000" cy="2953065"/>
                    </a:xfrm>
                    <a:prstGeom prst="rect">
                      <a:avLst/>
                    </a:prstGeom>
                    <a:noFill/>
                    <a:ln>
                      <a:solidFill>
                        <a:schemeClr val="tx1"/>
                      </a:solidFill>
                    </a:ln>
                  </pic:spPr>
                </pic:pic>
              </a:graphicData>
            </a:graphic>
          </wp:inline>
        </w:drawing>
      </w:r>
    </w:p>
    <w:p w14:paraId="357D1C89" w14:textId="77777777" w:rsidR="007C59A3" w:rsidRDefault="007C59A3" w:rsidP="007C59A3"/>
    <w:p w14:paraId="1BBC8392" w14:textId="77777777" w:rsidR="007C59A3" w:rsidRDefault="007C59A3" w:rsidP="007C59A3">
      <w:pPr>
        <w:widowControl/>
        <w:jc w:val="left"/>
        <w:rPr>
          <w:noProof/>
        </w:rPr>
      </w:pPr>
      <w:r>
        <w:br w:type="page"/>
      </w:r>
    </w:p>
    <w:p w14:paraId="2A103CAD" w14:textId="77777777" w:rsidR="007C59A3" w:rsidRPr="0060475C" w:rsidRDefault="007C59A3" w:rsidP="00192943">
      <w:pPr>
        <w:pStyle w:val="a"/>
        <w:numPr>
          <w:ilvl w:val="0"/>
          <w:numId w:val="49"/>
        </w:numPr>
      </w:pPr>
      <w:r>
        <w:rPr>
          <w:rFonts w:hint="eastAsia"/>
        </w:rPr>
        <w:t>[一般情報] 画面で、</w:t>
      </w:r>
      <w:r>
        <w:rPr>
          <w:rFonts w:hint="eastAsia"/>
          <w:kern w:val="0"/>
        </w:rPr>
        <w:t>[次へ] をクリックします。</w:t>
      </w:r>
    </w:p>
    <w:p w14:paraId="4BF47B02"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12000" behindDoc="0" locked="0" layoutInCell="1" allowOverlap="1" wp14:anchorId="7414A027" wp14:editId="5650F479">
                <wp:simplePos x="0" y="0"/>
                <wp:positionH relativeFrom="margin">
                  <wp:posOffset>2687934</wp:posOffset>
                </wp:positionH>
                <wp:positionV relativeFrom="paragraph">
                  <wp:posOffset>2796784</wp:posOffset>
                </wp:positionV>
                <wp:extent cx="249480" cy="241200"/>
                <wp:effectExtent l="0" t="19050" r="36830" b="6985"/>
                <wp:wrapNone/>
                <wp:docPr id="69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96A990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4A027" id="_x0000_s1240" type="#_x0000_t66" style="position:absolute;left:0;text-align:left;margin-left:211.65pt;margin-top:220.2pt;width:19.65pt;height:19pt;rotation:-2274283fd;z-index:25171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CspQIAACs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" adj="10442" fillcolor="red" strokecolor="window" strokeweight="1.5pt">
                <v:textbox>
                  <w:txbxContent>
                    <w:p w14:paraId="796A990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ABFACFB" wp14:editId="265C1006">
            <wp:extent cx="3420000" cy="3038587"/>
            <wp:effectExtent l="19050" t="19050" r="28575" b="9525"/>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20000" cy="3038587"/>
                    </a:xfrm>
                    <a:prstGeom prst="rect">
                      <a:avLst/>
                    </a:prstGeom>
                    <a:noFill/>
                    <a:ln>
                      <a:solidFill>
                        <a:schemeClr val="tx1"/>
                      </a:solidFill>
                    </a:ln>
                  </pic:spPr>
                </pic:pic>
              </a:graphicData>
            </a:graphic>
          </wp:inline>
        </w:drawing>
      </w:r>
    </w:p>
    <w:p w14:paraId="097DE7A8" w14:textId="77777777" w:rsidR="007C59A3" w:rsidRPr="0060475C" w:rsidRDefault="007C59A3" w:rsidP="007C59A3"/>
    <w:p w14:paraId="3E2CD566" w14:textId="77777777" w:rsidR="007C59A3" w:rsidRPr="0060475C" w:rsidRDefault="007C59A3" w:rsidP="00192943">
      <w:pPr>
        <w:pStyle w:val="a"/>
        <w:numPr>
          <w:ilvl w:val="0"/>
          <w:numId w:val="49"/>
        </w:numPr>
      </w:pPr>
      <w:r>
        <w:rPr>
          <w:rFonts w:hint="eastAsia"/>
        </w:rPr>
        <w:t>[コンテンツ] 画面で、[コンテンツの場所] 欄に「</w:t>
      </w:r>
      <w:r w:rsidRPr="0060475C">
        <w:rPr>
          <w:rFonts w:hint="eastAsia"/>
          <w:b/>
        </w:rPr>
        <w:t>\\</w:t>
      </w:r>
      <w:r w:rsidRPr="0060475C">
        <w:rPr>
          <w:b/>
        </w:rPr>
        <w:t>cm\ProPlus</w:t>
      </w:r>
      <w:r w:rsidRPr="0060475C">
        <w:rPr>
          <w:rFonts w:hint="eastAsia"/>
        </w:rPr>
        <w:t>」と入力し、[インストール</w:t>
      </w:r>
      <w:r>
        <w:rPr>
          <w:rFonts w:hint="eastAsia"/>
        </w:rPr>
        <w:t xml:space="preserve"> プログラム] 欄に「</w:t>
      </w:r>
      <w:r w:rsidRPr="0060475C">
        <w:rPr>
          <w:rFonts w:hint="eastAsia"/>
          <w:b/>
        </w:rPr>
        <w:t xml:space="preserve">setup.exe </w:t>
      </w:r>
      <w:r w:rsidRPr="0060475C">
        <w:rPr>
          <w:b/>
        </w:rPr>
        <w:t>/configure configuration.xml</w:t>
      </w:r>
      <w:r>
        <w:rPr>
          <w:rFonts w:hint="eastAsia"/>
        </w:rPr>
        <w:t>」と入力して、</w:t>
      </w:r>
      <w:r>
        <w:rPr>
          <w:rFonts w:hint="eastAsia"/>
          <w:kern w:val="0"/>
        </w:rPr>
        <w:t>[次へ] をクリックします。</w:t>
      </w:r>
    </w:p>
    <w:p w14:paraId="59037AD4"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20192" behindDoc="0" locked="0" layoutInCell="1" allowOverlap="1" wp14:anchorId="34DF6CF4" wp14:editId="7A639E02">
                <wp:simplePos x="0" y="0"/>
                <wp:positionH relativeFrom="margin">
                  <wp:posOffset>2724464</wp:posOffset>
                </wp:positionH>
                <wp:positionV relativeFrom="paragraph">
                  <wp:posOffset>2845638</wp:posOffset>
                </wp:positionV>
                <wp:extent cx="249480" cy="241200"/>
                <wp:effectExtent l="0" t="19050" r="36830" b="6985"/>
                <wp:wrapNone/>
                <wp:docPr id="694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4F6CE8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F6CF4" id="_x0000_s1241" type="#_x0000_t66" style="position:absolute;left:0;text-align:left;margin-left:214.5pt;margin-top:224.05pt;width:19.65pt;height:19pt;rotation:-2274283fd;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" adj="10442" fillcolor="red" strokecolor="window" strokeweight="1.5pt">
                <v:textbox>
                  <w:txbxContent>
                    <w:p w14:paraId="34F6CE8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17120" behindDoc="0" locked="0" layoutInCell="1" allowOverlap="1" wp14:anchorId="5AB1BCF8" wp14:editId="6FAB54E0">
                <wp:simplePos x="0" y="0"/>
                <wp:positionH relativeFrom="margin">
                  <wp:posOffset>2838275</wp:posOffset>
                </wp:positionH>
                <wp:positionV relativeFrom="paragraph">
                  <wp:posOffset>1735741</wp:posOffset>
                </wp:positionV>
                <wp:extent cx="249480" cy="241200"/>
                <wp:effectExtent l="0" t="19050" r="36830" b="6985"/>
                <wp:wrapNone/>
                <wp:docPr id="694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7F26FF"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1BCF8" id="_x0000_s1242" type="#_x0000_t66" style="position:absolute;left:0;text-align:left;margin-left:223.5pt;margin-top:136.65pt;width:19.65pt;height:19pt;rotation:-2274283fd;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" adj="10442" fillcolor="red" strokecolor="window" strokeweight="1.5pt">
                <v:textbox>
                  <w:txbxContent>
                    <w:p w14:paraId="0D7F26FF"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15072" behindDoc="0" locked="0" layoutInCell="1" allowOverlap="1" wp14:anchorId="1AE40CF7" wp14:editId="39D20F50">
                <wp:simplePos x="0" y="0"/>
                <wp:positionH relativeFrom="margin">
                  <wp:posOffset>2265680</wp:posOffset>
                </wp:positionH>
                <wp:positionV relativeFrom="paragraph">
                  <wp:posOffset>907227</wp:posOffset>
                </wp:positionV>
                <wp:extent cx="249480" cy="241200"/>
                <wp:effectExtent l="0" t="19050" r="36830" b="6985"/>
                <wp:wrapNone/>
                <wp:docPr id="694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D6BC80F"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40CF7" id="_x0000_s1243" type="#_x0000_t66" style="position:absolute;left:0;text-align:left;margin-left:178.4pt;margin-top:71.45pt;width:19.65pt;height:19pt;rotation:-2274283fd;z-index:25171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" adj="10442" fillcolor="red" strokecolor="window" strokeweight="1.5pt">
                <v:textbox>
                  <w:txbxContent>
                    <w:p w14:paraId="4D6BC80F"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AA230A6" wp14:editId="4B31402C">
            <wp:extent cx="3420000" cy="3037558"/>
            <wp:effectExtent l="19050" t="19050" r="28575" b="10795"/>
            <wp:docPr id="240" name="図 240" descr="C:\Users\SuguruKUNII\AppData\Local\Microsoft\Windows\INetCacheContent.Word\cmo365-0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uguruKUNII\AppData\Local\Microsoft\Windows\INetCacheContent.Word\cmo365-029.b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20000" cy="3037558"/>
                    </a:xfrm>
                    <a:prstGeom prst="rect">
                      <a:avLst/>
                    </a:prstGeom>
                    <a:noFill/>
                    <a:ln>
                      <a:solidFill>
                        <a:schemeClr val="tx1"/>
                      </a:solidFill>
                    </a:ln>
                  </pic:spPr>
                </pic:pic>
              </a:graphicData>
            </a:graphic>
          </wp:inline>
        </w:drawing>
      </w:r>
    </w:p>
    <w:p w14:paraId="3AE6D897" w14:textId="77777777" w:rsidR="007C59A3" w:rsidRPr="0060475C" w:rsidRDefault="007C59A3" w:rsidP="007C59A3"/>
    <w:p w14:paraId="450FFD56" w14:textId="77777777" w:rsidR="007C59A3" w:rsidRDefault="007C59A3" w:rsidP="007C59A3">
      <w:pPr>
        <w:widowControl/>
        <w:jc w:val="left"/>
        <w:rPr>
          <w:noProof/>
        </w:rPr>
      </w:pPr>
      <w:r>
        <w:br w:type="page"/>
      </w:r>
    </w:p>
    <w:p w14:paraId="117695FA" w14:textId="77777777" w:rsidR="007C59A3" w:rsidRDefault="007C59A3" w:rsidP="00192943">
      <w:pPr>
        <w:pStyle w:val="a"/>
        <w:numPr>
          <w:ilvl w:val="0"/>
          <w:numId w:val="49"/>
        </w:numPr>
      </w:pPr>
      <w:r>
        <w:rPr>
          <w:rFonts w:hint="eastAsia"/>
        </w:rPr>
        <w:t>[検出方法] 画面で、[句の追加] をクリックします。</w:t>
      </w:r>
    </w:p>
    <w:p w14:paraId="0D64411C"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22240" behindDoc="0" locked="0" layoutInCell="1" allowOverlap="1" wp14:anchorId="3B77B918" wp14:editId="7B0490C7">
                <wp:simplePos x="0" y="0"/>
                <wp:positionH relativeFrom="margin">
                  <wp:posOffset>3396342</wp:posOffset>
                </wp:positionH>
                <wp:positionV relativeFrom="paragraph">
                  <wp:posOffset>1048371</wp:posOffset>
                </wp:positionV>
                <wp:extent cx="249480" cy="241200"/>
                <wp:effectExtent l="0" t="19050" r="36830" b="6985"/>
                <wp:wrapNone/>
                <wp:docPr id="69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30F7882"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7B918" id="_x0000_s1244" type="#_x0000_t66" style="position:absolute;left:0;text-align:left;margin-left:267.45pt;margin-top:82.55pt;width:19.65pt;height:19pt;rotation:-2274283fd;z-index:25172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0hpAIAACs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" adj="10442" fillcolor="red" strokecolor="window" strokeweight="1.5pt">
                <v:textbox>
                  <w:txbxContent>
                    <w:p w14:paraId="530F7882"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93311EF" wp14:editId="3743F08A">
            <wp:extent cx="3420000" cy="3037558"/>
            <wp:effectExtent l="19050" t="19050" r="28575" b="10795"/>
            <wp:docPr id="241" name="図 241" descr="C:\Users\SuguruKUNII\AppData\Local\Microsoft\Windows\INetCacheContent.Word\cmo365-0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guruKUNII\AppData\Local\Microsoft\Windows\INetCacheContent.Word\cmo365-030.b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20000" cy="3037558"/>
                    </a:xfrm>
                    <a:prstGeom prst="rect">
                      <a:avLst/>
                    </a:prstGeom>
                    <a:noFill/>
                    <a:ln>
                      <a:solidFill>
                        <a:schemeClr val="tx1"/>
                      </a:solidFill>
                    </a:ln>
                  </pic:spPr>
                </pic:pic>
              </a:graphicData>
            </a:graphic>
          </wp:inline>
        </w:drawing>
      </w:r>
    </w:p>
    <w:p w14:paraId="138EF190" w14:textId="77777777" w:rsidR="007C59A3" w:rsidRDefault="007C59A3" w:rsidP="007C59A3"/>
    <w:p w14:paraId="6DD5EF16" w14:textId="77777777" w:rsidR="007C59A3" w:rsidRDefault="007C59A3" w:rsidP="007C59A3">
      <w:pPr>
        <w:widowControl/>
        <w:jc w:val="left"/>
        <w:rPr>
          <w:noProof/>
        </w:rPr>
      </w:pPr>
      <w:r>
        <w:br w:type="page"/>
      </w:r>
    </w:p>
    <w:p w14:paraId="43420DA9" w14:textId="77777777" w:rsidR="007C59A3" w:rsidRDefault="007C59A3" w:rsidP="00192943">
      <w:pPr>
        <w:pStyle w:val="a"/>
        <w:numPr>
          <w:ilvl w:val="0"/>
          <w:numId w:val="49"/>
        </w:numPr>
      </w:pPr>
      <w:r>
        <w:rPr>
          <w:rFonts w:hint="eastAsia"/>
        </w:rPr>
        <w:t>[検出規則] 画面で、[設定の種類] 欄から [レジストリ]、[ハイブ] 欄から [</w:t>
      </w:r>
      <w:r>
        <w:t>HKEY_LOCAL_MACHINE</w:t>
      </w:r>
      <w:r>
        <w:rPr>
          <w:rFonts w:hint="eastAsia"/>
        </w:rPr>
        <w:t>]、[データ型] 欄から [文字列] を選択し、[キー] 欄に「</w:t>
      </w:r>
      <w:r w:rsidRPr="0060475C">
        <w:rPr>
          <w:rFonts w:hint="eastAsia"/>
          <w:b/>
        </w:rPr>
        <w:t>Software\</w:t>
      </w:r>
      <w:r w:rsidRPr="0060475C">
        <w:rPr>
          <w:b/>
        </w:rPr>
        <w:t>Microsoft\Windows\CurrentVersion\Uninstall\O365ProPlusRetail - ja-jp</w:t>
      </w:r>
      <w:r>
        <w:rPr>
          <w:rFonts w:hint="eastAsia"/>
        </w:rPr>
        <w:t>」と入力して、[</w:t>
      </w:r>
      <w:r>
        <w:t>OK</w:t>
      </w:r>
      <w:r>
        <w:rPr>
          <w:rFonts w:hint="eastAsia"/>
        </w:rPr>
        <w:t>]</w:t>
      </w:r>
      <w:r>
        <w:t xml:space="preserve"> </w:t>
      </w:r>
      <w:r>
        <w:rPr>
          <w:rFonts w:hint="eastAsia"/>
        </w:rPr>
        <w:t>をクリックします。</w:t>
      </w:r>
    </w:p>
    <w:p w14:paraId="5812F12C"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35552" behindDoc="0" locked="0" layoutInCell="1" allowOverlap="1" wp14:anchorId="446FBB92" wp14:editId="0D7B96ED">
                <wp:simplePos x="0" y="0"/>
                <wp:positionH relativeFrom="margin">
                  <wp:posOffset>2835771</wp:posOffset>
                </wp:positionH>
                <wp:positionV relativeFrom="paragraph">
                  <wp:posOffset>3033249</wp:posOffset>
                </wp:positionV>
                <wp:extent cx="249480" cy="241200"/>
                <wp:effectExtent l="0" t="19050" r="36830" b="6985"/>
                <wp:wrapNone/>
                <wp:docPr id="69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764586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FBB92" id="_x0000_s1245" type="#_x0000_t66" style="position:absolute;left:0;text-align:left;margin-left:223.3pt;margin-top:238.85pt;width:19.65pt;height:19pt;rotation:-2274283fd;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WTSpQIAACs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" adj="10442" fillcolor="red" strokecolor="window" strokeweight="1.5pt">
                <v:textbox>
                  <w:txbxContent>
                    <w:p w14:paraId="4764586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32480" behindDoc="0" locked="0" layoutInCell="1" allowOverlap="1" wp14:anchorId="5959AF21" wp14:editId="60A06532">
                <wp:simplePos x="0" y="0"/>
                <wp:positionH relativeFrom="margin">
                  <wp:posOffset>1228718</wp:posOffset>
                </wp:positionH>
                <wp:positionV relativeFrom="paragraph">
                  <wp:posOffset>1772663</wp:posOffset>
                </wp:positionV>
                <wp:extent cx="249480" cy="241200"/>
                <wp:effectExtent l="0" t="19050" r="36830" b="6985"/>
                <wp:wrapNone/>
                <wp:docPr id="69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FBDDAA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9AF21" id="_x0000_s1246" type="#_x0000_t66" style="position:absolute;left:0;text-align:left;margin-left:96.75pt;margin-top:139.6pt;width:19.65pt;height:19pt;rotation:-2274283fd;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" adj="10442" fillcolor="red" strokecolor="window" strokeweight="1.5pt">
                <v:textbox>
                  <w:txbxContent>
                    <w:p w14:paraId="3FBDDAA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30432" behindDoc="0" locked="0" layoutInCell="1" allowOverlap="1" wp14:anchorId="045711B3" wp14:editId="1B4EAE09">
                <wp:simplePos x="0" y="0"/>
                <wp:positionH relativeFrom="margin">
                  <wp:posOffset>2691318</wp:posOffset>
                </wp:positionH>
                <wp:positionV relativeFrom="paragraph">
                  <wp:posOffset>896494</wp:posOffset>
                </wp:positionV>
                <wp:extent cx="249480" cy="241200"/>
                <wp:effectExtent l="0" t="19050" r="36830" b="6985"/>
                <wp:wrapNone/>
                <wp:docPr id="69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8FAFD75"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711B3" id="_x0000_s1247" type="#_x0000_t66" style="position:absolute;left:0;text-align:left;margin-left:211.9pt;margin-top:70.6pt;width:19.65pt;height:19pt;rotation:-2274283fd;z-index:2517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" adj="10442" fillcolor="red" strokecolor="window" strokeweight="1.5pt">
                <v:textbox>
                  <w:txbxContent>
                    <w:p w14:paraId="48FAFD75"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27360" behindDoc="0" locked="0" layoutInCell="1" allowOverlap="1" wp14:anchorId="347756FA" wp14:editId="61508824">
                <wp:simplePos x="0" y="0"/>
                <wp:positionH relativeFrom="margin">
                  <wp:posOffset>1772739</wp:posOffset>
                </wp:positionH>
                <wp:positionV relativeFrom="paragraph">
                  <wp:posOffset>701444</wp:posOffset>
                </wp:positionV>
                <wp:extent cx="249480" cy="241200"/>
                <wp:effectExtent l="0" t="19050" r="36830" b="6985"/>
                <wp:wrapNone/>
                <wp:docPr id="695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EA8F9C1"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756FA" id="_x0000_s1248" type="#_x0000_t66" style="position:absolute;left:0;text-align:left;margin-left:139.6pt;margin-top:55.25pt;width:19.65pt;height:19pt;rotation:-2274283fd;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rA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" adj="10442" fillcolor="red" strokecolor="window" strokeweight="1.5pt">
                <v:textbox>
                  <w:txbxContent>
                    <w:p w14:paraId="1EA8F9C1"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25312" behindDoc="0" locked="0" layoutInCell="1" allowOverlap="1" wp14:anchorId="6983A651" wp14:editId="7A905813">
                <wp:simplePos x="0" y="0"/>
                <wp:positionH relativeFrom="margin">
                  <wp:posOffset>1376624</wp:posOffset>
                </wp:positionH>
                <wp:positionV relativeFrom="paragraph">
                  <wp:posOffset>289722</wp:posOffset>
                </wp:positionV>
                <wp:extent cx="249480" cy="241200"/>
                <wp:effectExtent l="0" t="19050" r="36830" b="6985"/>
                <wp:wrapNone/>
                <wp:docPr id="695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1F5954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3A651" id="_x0000_s1249" type="#_x0000_t66" style="position:absolute;left:0;text-align:left;margin-left:108.4pt;margin-top:22.8pt;width:19.65pt;height:19pt;rotation:-2274283fd;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AeRpQIAACs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" adj="10442" fillcolor="red" strokecolor="window" strokeweight="1.5pt">
                <v:textbox>
                  <w:txbxContent>
                    <w:p w14:paraId="21F5954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E8FCB43" wp14:editId="3D7594A5">
            <wp:extent cx="3420000" cy="3391921"/>
            <wp:effectExtent l="19050" t="19050" r="28575" b="18415"/>
            <wp:docPr id="242" name="図 242" descr="C:\Users\SuguruKUNII\AppData\Local\Microsoft\Windows\INetCacheContent.Word\cmo365-03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uguruKUNII\AppData\Local\Microsoft\Windows\INetCacheContent.Word\cmo365-031.bmp"/>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20000" cy="3391921"/>
                    </a:xfrm>
                    <a:prstGeom prst="rect">
                      <a:avLst/>
                    </a:prstGeom>
                    <a:noFill/>
                    <a:ln>
                      <a:solidFill>
                        <a:schemeClr val="tx1"/>
                      </a:solidFill>
                    </a:ln>
                  </pic:spPr>
                </pic:pic>
              </a:graphicData>
            </a:graphic>
          </wp:inline>
        </w:drawing>
      </w:r>
    </w:p>
    <w:p w14:paraId="656D6E08" w14:textId="77777777" w:rsidR="007C59A3" w:rsidRDefault="007C59A3" w:rsidP="007C59A3">
      <w:r>
        <w:rPr>
          <w:rFonts w:hint="eastAsia"/>
        </w:rPr>
        <w:t>注意：</w:t>
      </w:r>
    </w:p>
    <w:p w14:paraId="3223188D" w14:textId="77777777" w:rsidR="007C59A3" w:rsidRDefault="007C59A3" w:rsidP="007C59A3">
      <w:r>
        <w:rPr>
          <w:rFonts w:hint="eastAsia"/>
        </w:rPr>
        <w:t>[キー] 欄に入力する文字列は Office 365 ProPlus の言語として、日本語を選択し、既にインストールされているケースを想定して指定しています。もし、その他の言語を指定し、インストールされていることを検出する場合は、「ja-jp」部分をほかの言語に書き換えて対応してください。それぞれの言語の指定方法は以下の Web サイトより確認できます。</w:t>
      </w:r>
    </w:p>
    <w:p w14:paraId="0771A56E" w14:textId="77777777" w:rsidR="007C59A3" w:rsidRDefault="007C59A3" w:rsidP="007C59A3"/>
    <w:p w14:paraId="2DE41606" w14:textId="77777777" w:rsidR="007C59A3" w:rsidRDefault="007C59A3" w:rsidP="007C59A3">
      <w:r>
        <w:rPr>
          <w:rFonts w:hint="eastAsia"/>
        </w:rPr>
        <w:t>ロケール ID (LCID) の一覧</w:t>
      </w:r>
    </w:p>
    <w:p w14:paraId="222DAC56" w14:textId="77777777" w:rsidR="007C59A3" w:rsidRDefault="00290F0D" w:rsidP="007C59A3">
      <w:hyperlink r:id="rId157" w:history="1">
        <w:r w:rsidR="007C59A3" w:rsidRPr="00966E7C">
          <w:rPr>
            <w:rStyle w:val="ab"/>
          </w:rPr>
          <w:t>https://msdn.microsoft.com/ja-jp/library/cc392381.aspx</w:t>
        </w:r>
      </w:hyperlink>
    </w:p>
    <w:p w14:paraId="4D393602" w14:textId="77777777" w:rsidR="007C59A3" w:rsidRDefault="007C59A3" w:rsidP="007C59A3"/>
    <w:p w14:paraId="26D9D19B" w14:textId="77777777" w:rsidR="007C59A3" w:rsidRDefault="007C59A3" w:rsidP="007C59A3">
      <w:pPr>
        <w:widowControl/>
        <w:jc w:val="left"/>
        <w:rPr>
          <w:noProof/>
        </w:rPr>
      </w:pPr>
      <w:r>
        <w:br w:type="page"/>
      </w:r>
    </w:p>
    <w:p w14:paraId="0D4AE9D9" w14:textId="77777777" w:rsidR="007C59A3" w:rsidRPr="0060475C" w:rsidRDefault="007C59A3" w:rsidP="00192943">
      <w:pPr>
        <w:pStyle w:val="a"/>
        <w:numPr>
          <w:ilvl w:val="0"/>
          <w:numId w:val="49"/>
        </w:numPr>
      </w:pPr>
      <w:r>
        <w:rPr>
          <w:rFonts w:hint="eastAsia"/>
        </w:rPr>
        <w:t>[検出方法] 画面で、</w:t>
      </w:r>
      <w:r>
        <w:rPr>
          <w:rFonts w:hint="eastAsia"/>
          <w:kern w:val="0"/>
        </w:rPr>
        <w:t>[次へ] をクリックします。</w:t>
      </w:r>
    </w:p>
    <w:p w14:paraId="0DF9E8B3"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37600" behindDoc="0" locked="0" layoutInCell="1" allowOverlap="1" wp14:anchorId="62D44678" wp14:editId="04A06335">
                <wp:simplePos x="0" y="0"/>
                <wp:positionH relativeFrom="margin">
                  <wp:posOffset>2652765</wp:posOffset>
                </wp:positionH>
                <wp:positionV relativeFrom="paragraph">
                  <wp:posOffset>2786736</wp:posOffset>
                </wp:positionV>
                <wp:extent cx="249480" cy="241200"/>
                <wp:effectExtent l="0" t="19050" r="36830" b="6985"/>
                <wp:wrapNone/>
                <wp:docPr id="69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260E4F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44678" id="_x0000_s1250" type="#_x0000_t66" style="position:absolute;left:0;text-align:left;margin-left:208.9pt;margin-top:219.45pt;width:19.65pt;height:19pt;rotation:-2274283fd;z-index:2517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34pQIAACs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" adj="10442" fillcolor="red" strokecolor="window" strokeweight="1.5pt">
                <v:textbox>
                  <w:txbxContent>
                    <w:p w14:paraId="6260E4F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80A942A" wp14:editId="68E2D3AA">
            <wp:extent cx="3420000" cy="3038555"/>
            <wp:effectExtent l="19050" t="19050" r="28575" b="9525"/>
            <wp:docPr id="246" name="図 246" descr="C:\Users\SuguruKUNII\AppData\Local\Microsoft\Windows\INetCacheContent.Word\cmo365-0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uguruKUNII\AppData\Local\Microsoft\Windows\INetCacheContent.Word\cmo365-032.bm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20000" cy="3038555"/>
                    </a:xfrm>
                    <a:prstGeom prst="rect">
                      <a:avLst/>
                    </a:prstGeom>
                    <a:noFill/>
                    <a:ln>
                      <a:solidFill>
                        <a:schemeClr val="tx1"/>
                      </a:solidFill>
                    </a:ln>
                  </pic:spPr>
                </pic:pic>
              </a:graphicData>
            </a:graphic>
          </wp:inline>
        </w:drawing>
      </w:r>
    </w:p>
    <w:p w14:paraId="3A3CA548" w14:textId="77777777" w:rsidR="007C59A3" w:rsidRPr="0060475C" w:rsidRDefault="007C59A3" w:rsidP="007C59A3"/>
    <w:p w14:paraId="439D94EC" w14:textId="77777777" w:rsidR="007C59A3" w:rsidRPr="0060475C" w:rsidRDefault="007C59A3" w:rsidP="00192943">
      <w:pPr>
        <w:pStyle w:val="a"/>
        <w:numPr>
          <w:ilvl w:val="0"/>
          <w:numId w:val="49"/>
        </w:numPr>
      </w:pPr>
      <w:r>
        <w:rPr>
          <w:rFonts w:hint="eastAsia"/>
        </w:rPr>
        <w:t>[ユーザー側の表示と操作] 画面で、[インストールの動作] 欄から [システム用にインストールする] を選択し、</w:t>
      </w:r>
      <w:r>
        <w:rPr>
          <w:rFonts w:hint="eastAsia"/>
          <w:kern w:val="0"/>
        </w:rPr>
        <w:t>[次へ] をクリックします。</w:t>
      </w:r>
    </w:p>
    <w:p w14:paraId="0F66EC71" w14:textId="0B25608F" w:rsidR="007C59A3" w:rsidRDefault="00E23395" w:rsidP="007C59A3">
      <w:pPr>
        <w:pStyle w:val="C"/>
      </w:pPr>
      <w:ins w:id="1355" w:author="Akira Sugiyama [2]" w:date="2017-10-20T21:00:00Z">
        <w:r w:rsidRPr="00192943">
          <w:rPr>
            <w:rFonts w:ascii="Segoe UI" w:eastAsia="ＭＳ 明朝" w:hAnsi="Segoe UI" w:cs="Times New Roman"/>
            <w:noProof/>
          </w:rPr>
          <mc:AlternateContent>
            <mc:Choice Requires="wps">
              <w:drawing>
                <wp:anchor distT="0" distB="0" distL="114300" distR="114300" simplePos="0" relativeHeight="251803136" behindDoc="0" locked="0" layoutInCell="1" allowOverlap="1" wp14:anchorId="33F5F7E9" wp14:editId="13E4691B">
                  <wp:simplePos x="0" y="0"/>
                  <wp:positionH relativeFrom="margin">
                    <wp:posOffset>2590787</wp:posOffset>
                  </wp:positionH>
                  <wp:positionV relativeFrom="paragraph">
                    <wp:posOffset>728331</wp:posOffset>
                  </wp:positionV>
                  <wp:extent cx="249480" cy="241200"/>
                  <wp:effectExtent l="0" t="19050" r="36830" b="6985"/>
                  <wp:wrapNone/>
                  <wp:docPr id="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FBDFD3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5F7E9" id="_x0000_s1251" type="#_x0000_t66" style="position:absolute;left:0;text-align:left;margin-left:204pt;margin-top:57.35pt;width:19.65pt;height:19pt;rotation:-2274283fd;z-index:2518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" adj="10442" fillcolor="red" strokecolor="window" strokeweight="1.5pt">
                  <v:textbox>
                    <w:txbxContent>
                      <w:p w14:paraId="7FBDFD3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ins>
      <w:r w:rsidR="007C59A3" w:rsidRPr="00192943">
        <w:rPr>
          <w:rFonts w:ascii="Segoe UI" w:eastAsia="ＭＳ 明朝" w:hAnsi="Segoe UI" w:cs="Times New Roman"/>
          <w:noProof/>
        </w:rPr>
        <mc:AlternateContent>
          <mc:Choice Requires="wps">
            <w:drawing>
              <wp:anchor distT="0" distB="0" distL="114300" distR="114300" simplePos="0" relativeHeight="251740672" behindDoc="0" locked="0" layoutInCell="1" allowOverlap="1" wp14:anchorId="60DF1ABD" wp14:editId="6A11B9C5">
                <wp:simplePos x="0" y="0"/>
                <wp:positionH relativeFrom="margin">
                  <wp:posOffset>2652765</wp:posOffset>
                </wp:positionH>
                <wp:positionV relativeFrom="paragraph">
                  <wp:posOffset>2801808</wp:posOffset>
                </wp:positionV>
                <wp:extent cx="249480" cy="241200"/>
                <wp:effectExtent l="0" t="19050" r="36830" b="6985"/>
                <wp:wrapNone/>
                <wp:docPr id="69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BACB49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F1ABD" id="_x0000_s1252" type="#_x0000_t66" style="position:absolute;left:0;text-align:left;margin-left:208.9pt;margin-top:220.6pt;width:19.65pt;height:19pt;rotation:-2274283fd;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" adj="10442" fillcolor="red" strokecolor="window" strokeweight="1.5pt">
                <v:textbox>
                  <w:txbxContent>
                    <w:p w14:paraId="3BACB49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C59A3">
        <w:rPr>
          <w:noProof/>
        </w:rPr>
        <w:drawing>
          <wp:inline distT="0" distB="0" distL="0" distR="0" wp14:anchorId="4510B719" wp14:editId="2D4D0F94">
            <wp:extent cx="3420000" cy="3038555"/>
            <wp:effectExtent l="19050" t="19050" r="28575" b="9525"/>
            <wp:docPr id="431" name="図 431" descr="C:\Users\SuguruKUNII\AppData\Local\Microsoft\Windows\INetCacheContent.Word\cmo365-03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uguruKUNII\AppData\Local\Microsoft\Windows\INetCacheContent.Word\cmo365-033.b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20000" cy="3038555"/>
                    </a:xfrm>
                    <a:prstGeom prst="rect">
                      <a:avLst/>
                    </a:prstGeom>
                    <a:noFill/>
                    <a:ln>
                      <a:solidFill>
                        <a:schemeClr val="tx1"/>
                      </a:solidFill>
                    </a:ln>
                  </pic:spPr>
                </pic:pic>
              </a:graphicData>
            </a:graphic>
          </wp:inline>
        </w:drawing>
      </w:r>
    </w:p>
    <w:p w14:paraId="6B98C60A" w14:textId="77777777" w:rsidR="007C59A3" w:rsidRPr="0060475C" w:rsidRDefault="007C59A3" w:rsidP="007C59A3"/>
    <w:p w14:paraId="5EF26EE2" w14:textId="77777777" w:rsidR="007C59A3" w:rsidRDefault="007C59A3" w:rsidP="007C59A3">
      <w:pPr>
        <w:widowControl/>
        <w:jc w:val="left"/>
        <w:rPr>
          <w:noProof/>
        </w:rPr>
      </w:pPr>
      <w:r>
        <w:br w:type="page"/>
      </w:r>
    </w:p>
    <w:p w14:paraId="1594BAAE" w14:textId="77777777" w:rsidR="007C59A3" w:rsidRPr="0060475C" w:rsidRDefault="007C59A3" w:rsidP="00192943">
      <w:pPr>
        <w:pStyle w:val="a"/>
        <w:numPr>
          <w:ilvl w:val="0"/>
          <w:numId w:val="49"/>
        </w:numPr>
      </w:pPr>
      <w:r>
        <w:rPr>
          <w:rFonts w:hint="eastAsia"/>
        </w:rPr>
        <w:t>[要件] 画面で、</w:t>
      </w:r>
      <w:r>
        <w:rPr>
          <w:rFonts w:hint="eastAsia"/>
          <w:kern w:val="0"/>
        </w:rPr>
        <w:t>[次へ] をクリックします。</w:t>
      </w:r>
    </w:p>
    <w:p w14:paraId="05CA723E"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41696" behindDoc="0" locked="0" layoutInCell="1" allowOverlap="1" wp14:anchorId="005B5DE9" wp14:editId="4C2E6F83">
                <wp:simplePos x="0" y="0"/>
                <wp:positionH relativeFrom="margin">
                  <wp:posOffset>2667837</wp:posOffset>
                </wp:positionH>
                <wp:positionV relativeFrom="paragraph">
                  <wp:posOffset>2796784</wp:posOffset>
                </wp:positionV>
                <wp:extent cx="249480" cy="241200"/>
                <wp:effectExtent l="0" t="19050" r="36830" b="6985"/>
                <wp:wrapNone/>
                <wp:docPr id="69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6214C2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B5DE9" id="_x0000_s1253" type="#_x0000_t66" style="position:absolute;left:0;text-align:left;margin-left:210.05pt;margin-top:220.2pt;width:19.65pt;height:19pt;rotation:-2274283fd;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" adj="10442" fillcolor="red" strokecolor="window" strokeweight="1.5pt">
                <v:textbox>
                  <w:txbxContent>
                    <w:p w14:paraId="46214C2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C78D374" wp14:editId="3254C95B">
            <wp:extent cx="3420000" cy="3038555"/>
            <wp:effectExtent l="19050" t="19050" r="28575" b="9525"/>
            <wp:docPr id="547" name="図 547" descr="C:\Users\SuguruKUNII\AppData\Local\Microsoft\Windows\INetCacheContent.Word\cmo365-0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uguruKUNII\AppData\Local\Microsoft\Windows\INetCacheContent.Word\cmo365-034.b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20000" cy="3038555"/>
                    </a:xfrm>
                    <a:prstGeom prst="rect">
                      <a:avLst/>
                    </a:prstGeom>
                    <a:noFill/>
                    <a:ln>
                      <a:solidFill>
                        <a:schemeClr val="tx1"/>
                      </a:solidFill>
                    </a:ln>
                  </pic:spPr>
                </pic:pic>
              </a:graphicData>
            </a:graphic>
          </wp:inline>
        </w:drawing>
      </w:r>
    </w:p>
    <w:p w14:paraId="06746737" w14:textId="77777777" w:rsidR="007C59A3" w:rsidRPr="0060475C" w:rsidRDefault="007C59A3" w:rsidP="007C59A3"/>
    <w:p w14:paraId="3AA86F0A" w14:textId="77777777" w:rsidR="007C59A3" w:rsidRPr="0060475C" w:rsidRDefault="007C59A3" w:rsidP="00192943">
      <w:pPr>
        <w:pStyle w:val="a"/>
        <w:numPr>
          <w:ilvl w:val="0"/>
          <w:numId w:val="49"/>
        </w:numPr>
      </w:pPr>
      <w:r>
        <w:rPr>
          <w:rFonts w:hint="eastAsia"/>
        </w:rPr>
        <w:t>[依存関係] 画面で、</w:t>
      </w:r>
      <w:r>
        <w:rPr>
          <w:rFonts w:hint="eastAsia"/>
          <w:kern w:val="0"/>
        </w:rPr>
        <w:t>[次へ] をクリックします。</w:t>
      </w:r>
    </w:p>
    <w:p w14:paraId="6AB8A61A"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42720" behindDoc="0" locked="0" layoutInCell="1" allowOverlap="1" wp14:anchorId="79BD7515" wp14:editId="74419C57">
                <wp:simplePos x="0" y="0"/>
                <wp:positionH relativeFrom="margin">
                  <wp:posOffset>2667837</wp:posOffset>
                </wp:positionH>
                <wp:positionV relativeFrom="paragraph">
                  <wp:posOffset>2811857</wp:posOffset>
                </wp:positionV>
                <wp:extent cx="249480" cy="241200"/>
                <wp:effectExtent l="0" t="19050" r="36830" b="6985"/>
                <wp:wrapNone/>
                <wp:docPr id="1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DEB80B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D7515" id="_x0000_s1254" type="#_x0000_t66" style="position:absolute;left:0;text-align:left;margin-left:210.05pt;margin-top:221.4pt;width:19.65pt;height:19pt;rotation:-2274283fd;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" adj="10442" fillcolor="red" strokecolor="window" strokeweight="1.5pt">
                <v:textbox>
                  <w:txbxContent>
                    <w:p w14:paraId="6DEB80B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4179D3C" wp14:editId="68F7C25D">
            <wp:extent cx="3420000" cy="3038555"/>
            <wp:effectExtent l="19050" t="19050" r="28575" b="9525"/>
            <wp:docPr id="548" name="図 548" descr="C:\Users\SuguruKUNII\AppData\Local\Microsoft\Windows\INetCacheContent.Word\cmo365-03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uguruKUNII\AppData\Local\Microsoft\Windows\INetCacheContent.Word\cmo365-035.b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20000" cy="3038555"/>
                    </a:xfrm>
                    <a:prstGeom prst="rect">
                      <a:avLst/>
                    </a:prstGeom>
                    <a:noFill/>
                    <a:ln>
                      <a:solidFill>
                        <a:schemeClr val="tx1"/>
                      </a:solidFill>
                    </a:ln>
                  </pic:spPr>
                </pic:pic>
              </a:graphicData>
            </a:graphic>
          </wp:inline>
        </w:drawing>
      </w:r>
    </w:p>
    <w:p w14:paraId="7EB64A1D" w14:textId="77777777" w:rsidR="007C59A3" w:rsidRPr="0060475C" w:rsidRDefault="007C59A3" w:rsidP="007C59A3"/>
    <w:p w14:paraId="32464621" w14:textId="77777777" w:rsidR="007C59A3" w:rsidRDefault="007C59A3" w:rsidP="007C59A3">
      <w:pPr>
        <w:widowControl/>
        <w:jc w:val="left"/>
        <w:rPr>
          <w:noProof/>
        </w:rPr>
      </w:pPr>
      <w:r>
        <w:br w:type="page"/>
      </w:r>
    </w:p>
    <w:p w14:paraId="4CFD22C0" w14:textId="77777777" w:rsidR="007C59A3" w:rsidRPr="00610803" w:rsidRDefault="007C59A3" w:rsidP="00192943">
      <w:pPr>
        <w:pStyle w:val="a"/>
        <w:numPr>
          <w:ilvl w:val="0"/>
          <w:numId w:val="49"/>
        </w:numPr>
      </w:pPr>
      <w:r>
        <w:rPr>
          <w:rFonts w:hint="eastAsia"/>
        </w:rPr>
        <w:t>[概要] 画面で、</w:t>
      </w:r>
      <w:r>
        <w:rPr>
          <w:rFonts w:hint="eastAsia"/>
          <w:kern w:val="0"/>
        </w:rPr>
        <w:t>[次へ] をクリックします。</w:t>
      </w:r>
    </w:p>
    <w:p w14:paraId="262AF386"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43744" behindDoc="0" locked="0" layoutInCell="1" allowOverlap="1" wp14:anchorId="03E85323" wp14:editId="02CA2808">
                <wp:simplePos x="0" y="0"/>
                <wp:positionH relativeFrom="margin">
                  <wp:posOffset>2667837</wp:posOffset>
                </wp:positionH>
                <wp:positionV relativeFrom="paragraph">
                  <wp:posOffset>2811857</wp:posOffset>
                </wp:positionV>
                <wp:extent cx="249480" cy="241200"/>
                <wp:effectExtent l="0" t="19050" r="36830" b="6985"/>
                <wp:wrapNone/>
                <wp:docPr id="11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851B32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85323" id="_x0000_s1255" type="#_x0000_t66" style="position:absolute;left:0;text-align:left;margin-left:210.05pt;margin-top:221.4pt;width:19.65pt;height:19pt;rotation:-2274283fd;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FuC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" adj="10442" fillcolor="red" strokecolor="window" strokeweight="1.5pt">
                <v:textbox>
                  <w:txbxContent>
                    <w:p w14:paraId="6851B32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06E64DE" wp14:editId="462067B3">
            <wp:extent cx="3420000" cy="3038555"/>
            <wp:effectExtent l="19050" t="19050" r="28575" b="9525"/>
            <wp:docPr id="549" name="図 549" descr="C:\Users\SuguruKUNII\AppData\Local\Microsoft\Windows\INetCacheContent.Word\cmo365-03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uguruKUNII\AppData\Local\Microsoft\Windows\INetCacheContent.Word\cmo365-036.bmp"/>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20000" cy="3038555"/>
                    </a:xfrm>
                    <a:prstGeom prst="rect">
                      <a:avLst/>
                    </a:prstGeom>
                    <a:noFill/>
                    <a:ln>
                      <a:solidFill>
                        <a:schemeClr val="tx1"/>
                      </a:solidFill>
                    </a:ln>
                  </pic:spPr>
                </pic:pic>
              </a:graphicData>
            </a:graphic>
          </wp:inline>
        </w:drawing>
      </w:r>
    </w:p>
    <w:p w14:paraId="2151AF17" w14:textId="77777777" w:rsidR="007C59A3" w:rsidRPr="00610803" w:rsidRDefault="007C59A3" w:rsidP="007C59A3"/>
    <w:p w14:paraId="55B6BE60" w14:textId="77777777" w:rsidR="007C59A3" w:rsidRDefault="007C59A3" w:rsidP="00192943">
      <w:pPr>
        <w:pStyle w:val="a"/>
        <w:numPr>
          <w:ilvl w:val="0"/>
          <w:numId w:val="49"/>
        </w:numPr>
      </w:pPr>
      <w:r>
        <w:rPr>
          <w:rFonts w:hint="eastAsia"/>
        </w:rPr>
        <w:t>[完了] 画面で、[閉じる] をクリックします。</w:t>
      </w:r>
    </w:p>
    <w:p w14:paraId="5EB24B7B"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44768" behindDoc="0" locked="0" layoutInCell="1" allowOverlap="1" wp14:anchorId="643720B5" wp14:editId="31EEA210">
                <wp:simplePos x="0" y="0"/>
                <wp:positionH relativeFrom="margin">
                  <wp:posOffset>3431513</wp:posOffset>
                </wp:positionH>
                <wp:positionV relativeFrom="paragraph">
                  <wp:posOffset>2796784</wp:posOffset>
                </wp:positionV>
                <wp:extent cx="249480" cy="241200"/>
                <wp:effectExtent l="0" t="19050" r="36830" b="6985"/>
                <wp:wrapNone/>
                <wp:docPr id="1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67D290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720B5" id="_x0000_s1256" type="#_x0000_t66" style="position:absolute;left:0;text-align:left;margin-left:270.2pt;margin-top:220.2pt;width:19.65pt;height:19pt;rotation:-2274283fd;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" adj="10442" fillcolor="red" strokecolor="window" strokeweight="1.5pt">
                <v:textbox>
                  <w:txbxContent>
                    <w:p w14:paraId="067D290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ACBFF47" wp14:editId="6F0D1ADC">
            <wp:extent cx="3420000" cy="3038555"/>
            <wp:effectExtent l="19050" t="19050" r="28575" b="9525"/>
            <wp:docPr id="550" name="図 550" descr="C:\Users\SuguruKUNII\AppData\Local\Microsoft\Windows\INetCacheContent.Word\cmo365-0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uguruKUNII\AppData\Local\Microsoft\Windows\INetCacheContent.Word\cmo365-037.b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20000" cy="3038555"/>
                    </a:xfrm>
                    <a:prstGeom prst="rect">
                      <a:avLst/>
                    </a:prstGeom>
                    <a:noFill/>
                    <a:ln>
                      <a:solidFill>
                        <a:schemeClr val="tx1"/>
                      </a:solidFill>
                    </a:ln>
                  </pic:spPr>
                </pic:pic>
              </a:graphicData>
            </a:graphic>
          </wp:inline>
        </w:drawing>
      </w:r>
    </w:p>
    <w:p w14:paraId="0A9C9505" w14:textId="77777777" w:rsidR="007C59A3" w:rsidRDefault="007C59A3" w:rsidP="007C59A3"/>
    <w:p w14:paraId="340D8442" w14:textId="77777777" w:rsidR="007C59A3" w:rsidRDefault="007C59A3" w:rsidP="007C59A3">
      <w:pPr>
        <w:widowControl/>
        <w:jc w:val="left"/>
        <w:rPr>
          <w:noProof/>
        </w:rPr>
      </w:pPr>
      <w:r>
        <w:br w:type="page"/>
      </w:r>
    </w:p>
    <w:p w14:paraId="0597AE99" w14:textId="77777777" w:rsidR="007C59A3" w:rsidRDefault="007C59A3" w:rsidP="00192943">
      <w:pPr>
        <w:pStyle w:val="a"/>
        <w:numPr>
          <w:ilvl w:val="0"/>
          <w:numId w:val="49"/>
        </w:numPr>
      </w:pPr>
      <w:r w:rsidRPr="00CA6F9E">
        <w:rPr>
          <w:rFonts w:hint="eastAsia"/>
        </w:rPr>
        <w:t>ConfigMgr コンソール画面で、</w:t>
      </w:r>
      <w:r>
        <w:rPr>
          <w:rFonts w:hint="eastAsia"/>
        </w:rPr>
        <w:t>[Office 365 ProPlus] を右クリックし、[コンテンツの配布] をクリックします。</w:t>
      </w:r>
    </w:p>
    <w:p w14:paraId="2711D629"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45792" behindDoc="0" locked="0" layoutInCell="1" allowOverlap="1" wp14:anchorId="64CC627B" wp14:editId="0FEAEC91">
                <wp:simplePos x="0" y="0"/>
                <wp:positionH relativeFrom="margin">
                  <wp:posOffset>2703006</wp:posOffset>
                </wp:positionH>
                <wp:positionV relativeFrom="paragraph">
                  <wp:posOffset>2299391</wp:posOffset>
                </wp:positionV>
                <wp:extent cx="249480" cy="241200"/>
                <wp:effectExtent l="0" t="19050" r="36830" b="6985"/>
                <wp:wrapNone/>
                <wp:docPr id="1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53648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C627B" id="_x0000_s1257" type="#_x0000_t66" style="position:absolute;left:0;text-align:left;margin-left:212.85pt;margin-top:181.05pt;width:19.65pt;height:19pt;rotation:-2274283fd;z-index:2517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" adj="10442" fillcolor="red" strokecolor="window" strokeweight="1.5pt">
                <v:textbox>
                  <w:txbxContent>
                    <w:p w14:paraId="5753648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2822F06" wp14:editId="1752C370">
            <wp:extent cx="4320000" cy="3071250"/>
            <wp:effectExtent l="19050" t="19050" r="23495" b="15240"/>
            <wp:docPr id="551" name="図 551" descr="C:\Users\SuguruKUNII\AppData\Local\Microsoft\Windows\INetCacheContent.Word\cmo365-06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uguruKUNII\AppData\Local\Microsoft\Windows\INetCacheContent.Word\cmo365-061.bm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3544B263" w14:textId="77777777" w:rsidR="007C59A3" w:rsidRPr="00423E8C" w:rsidRDefault="007C59A3" w:rsidP="007C59A3"/>
    <w:p w14:paraId="277C58E8" w14:textId="77777777" w:rsidR="007C59A3" w:rsidRPr="00423E8C" w:rsidRDefault="007C59A3" w:rsidP="00192943">
      <w:pPr>
        <w:pStyle w:val="a"/>
        <w:numPr>
          <w:ilvl w:val="0"/>
          <w:numId w:val="49"/>
        </w:numPr>
      </w:pPr>
      <w:r>
        <w:rPr>
          <w:rFonts w:hint="eastAsia"/>
        </w:rPr>
        <w:t>[全般] 画面で、</w:t>
      </w:r>
      <w:r>
        <w:rPr>
          <w:rFonts w:hint="eastAsia"/>
          <w:kern w:val="0"/>
        </w:rPr>
        <w:t>[次へ] をクリックします。</w:t>
      </w:r>
    </w:p>
    <w:p w14:paraId="686B870F"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46816" behindDoc="0" locked="0" layoutInCell="1" allowOverlap="1" wp14:anchorId="5D205363" wp14:editId="3C2BE38B">
                <wp:simplePos x="0" y="0"/>
                <wp:positionH relativeFrom="margin">
                  <wp:posOffset>2542234</wp:posOffset>
                </wp:positionH>
                <wp:positionV relativeFrom="paragraph">
                  <wp:posOffset>2656805</wp:posOffset>
                </wp:positionV>
                <wp:extent cx="249480" cy="241200"/>
                <wp:effectExtent l="0" t="19050" r="36830" b="6985"/>
                <wp:wrapNone/>
                <wp:docPr id="1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631697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05363" id="_x0000_s1258" type="#_x0000_t66" style="position:absolute;left:0;text-align:left;margin-left:200.2pt;margin-top:209.2pt;width:19.65pt;height:19pt;rotation:-2274283fd;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" adj="10442" fillcolor="red" strokecolor="window" strokeweight="1.5pt">
                <v:textbox>
                  <w:txbxContent>
                    <w:p w14:paraId="0631697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AC51885" wp14:editId="764A9C07">
            <wp:extent cx="3420000" cy="2918793"/>
            <wp:effectExtent l="19050" t="19050" r="28575" b="15240"/>
            <wp:docPr id="552" name="図 552" descr="C:\Users\SuguruKUNII\AppData\Local\Microsoft\Windows\INetCacheContent.Word\cmo365-06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uguruKUNII\AppData\Local\Microsoft\Windows\INetCacheContent.Word\cmo365-062.b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20000" cy="2918793"/>
                    </a:xfrm>
                    <a:prstGeom prst="rect">
                      <a:avLst/>
                    </a:prstGeom>
                    <a:noFill/>
                    <a:ln>
                      <a:solidFill>
                        <a:schemeClr val="tx1"/>
                      </a:solidFill>
                    </a:ln>
                  </pic:spPr>
                </pic:pic>
              </a:graphicData>
            </a:graphic>
          </wp:inline>
        </w:drawing>
      </w:r>
    </w:p>
    <w:p w14:paraId="30A74C3A" w14:textId="77777777" w:rsidR="007C59A3" w:rsidRPr="00423E8C" w:rsidRDefault="007C59A3" w:rsidP="007C59A3"/>
    <w:p w14:paraId="1D2412AE" w14:textId="77777777" w:rsidR="007C59A3" w:rsidRDefault="007C59A3" w:rsidP="007C59A3">
      <w:pPr>
        <w:widowControl/>
        <w:jc w:val="left"/>
        <w:rPr>
          <w:noProof/>
        </w:rPr>
      </w:pPr>
      <w:r>
        <w:br w:type="page"/>
      </w:r>
    </w:p>
    <w:p w14:paraId="0BED6D3D" w14:textId="77777777" w:rsidR="007C59A3" w:rsidRPr="00423E8C" w:rsidRDefault="007C59A3" w:rsidP="00192943">
      <w:pPr>
        <w:pStyle w:val="a"/>
        <w:numPr>
          <w:ilvl w:val="0"/>
          <w:numId w:val="49"/>
        </w:numPr>
      </w:pPr>
      <w:r>
        <w:rPr>
          <w:rFonts w:hint="eastAsia"/>
        </w:rPr>
        <w:t>[コンテンツ] 画面で、</w:t>
      </w:r>
      <w:r>
        <w:rPr>
          <w:rFonts w:hint="eastAsia"/>
          <w:kern w:val="0"/>
        </w:rPr>
        <w:t>[次へ] をクリックします。</w:t>
      </w:r>
    </w:p>
    <w:p w14:paraId="2E847056"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47840" behindDoc="0" locked="0" layoutInCell="1" allowOverlap="1" wp14:anchorId="2750A02C" wp14:editId="5B1D738D">
                <wp:simplePos x="0" y="0"/>
                <wp:positionH relativeFrom="margin">
                  <wp:posOffset>2527159</wp:posOffset>
                </wp:positionH>
                <wp:positionV relativeFrom="paragraph">
                  <wp:posOffset>2615914</wp:posOffset>
                </wp:positionV>
                <wp:extent cx="249480" cy="241200"/>
                <wp:effectExtent l="0" t="19050" r="36830" b="6985"/>
                <wp:wrapNone/>
                <wp:docPr id="12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3EA85F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0A02C" id="_x0000_s1259" type="#_x0000_t66" style="position:absolute;left:0;text-align:left;margin-left:199pt;margin-top:206pt;width:19.65pt;height:19pt;rotation:-2274283fd;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" adj="10442" fillcolor="red" strokecolor="window" strokeweight="1.5pt">
                <v:textbox>
                  <w:txbxContent>
                    <w:p w14:paraId="23EA85F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3E6D193" wp14:editId="1902B6B7">
            <wp:extent cx="3420000" cy="2918793"/>
            <wp:effectExtent l="19050" t="19050" r="28575" b="15240"/>
            <wp:docPr id="553" name="図 553" descr="C:\Users\SuguruKUNII\AppData\Local\Microsoft\Windows\INetCacheContent.Word\cmo365-06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SuguruKUNII\AppData\Local\Microsoft\Windows\INetCacheContent.Word\cmo365-063.bm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420000" cy="2918793"/>
                    </a:xfrm>
                    <a:prstGeom prst="rect">
                      <a:avLst/>
                    </a:prstGeom>
                    <a:noFill/>
                    <a:ln>
                      <a:solidFill>
                        <a:schemeClr val="tx1"/>
                      </a:solidFill>
                    </a:ln>
                  </pic:spPr>
                </pic:pic>
              </a:graphicData>
            </a:graphic>
          </wp:inline>
        </w:drawing>
      </w:r>
    </w:p>
    <w:p w14:paraId="77227B4B" w14:textId="77777777" w:rsidR="007C59A3" w:rsidRPr="00423E8C" w:rsidRDefault="007C59A3" w:rsidP="007C59A3"/>
    <w:p w14:paraId="00E0E449" w14:textId="77777777" w:rsidR="007C59A3" w:rsidRPr="00423E8C" w:rsidRDefault="007C59A3" w:rsidP="00192943">
      <w:pPr>
        <w:pStyle w:val="a"/>
        <w:numPr>
          <w:ilvl w:val="0"/>
          <w:numId w:val="49"/>
        </w:numPr>
      </w:pPr>
      <w:r>
        <w:rPr>
          <w:rFonts w:hint="eastAsia"/>
        </w:rPr>
        <w:t xml:space="preserve">[コンテンツの配布先] 画面で、[追加] - </w:t>
      </w:r>
      <w:r>
        <w:rPr>
          <w:rFonts w:hint="eastAsia"/>
          <w:kern w:val="0"/>
        </w:rPr>
        <w:t>[配布ポイント] をクリックします。</w:t>
      </w:r>
    </w:p>
    <w:p w14:paraId="4EA277B2"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48864" behindDoc="0" locked="0" layoutInCell="1" allowOverlap="1" wp14:anchorId="18285ACE" wp14:editId="5F305FE2">
                <wp:simplePos x="0" y="0"/>
                <wp:positionH relativeFrom="margin">
                  <wp:posOffset>3290834</wp:posOffset>
                </wp:positionH>
                <wp:positionV relativeFrom="paragraph">
                  <wp:posOffset>1234265</wp:posOffset>
                </wp:positionV>
                <wp:extent cx="249480" cy="241200"/>
                <wp:effectExtent l="0" t="19050" r="36830" b="6985"/>
                <wp:wrapNone/>
                <wp:docPr id="1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CCC56FC"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85ACE" id="_x0000_s1260" type="#_x0000_t66" style="position:absolute;left:0;text-align:left;margin-left:259.1pt;margin-top:97.2pt;width:19.65pt;height:19pt;rotation:-2274283fd;z-index:2517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" adj="10442" fillcolor="red" strokecolor="window" strokeweight="1.5pt">
                <v:textbox>
                  <w:txbxContent>
                    <w:p w14:paraId="1CCC56FC"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DDB5324" wp14:editId="42117773">
            <wp:extent cx="3420000" cy="2666972"/>
            <wp:effectExtent l="19050" t="19050" r="9525" b="19685"/>
            <wp:docPr id="554" name="図 554" descr="C:\Users\SuguruKUNII\AppData\Local\Microsoft\Windows\INetCacheContent.Word\cmo365-06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SuguruKUNII\AppData\Local\Microsoft\Windows\INetCacheContent.Word\cmo365-064.bm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20000" cy="2666972"/>
                    </a:xfrm>
                    <a:prstGeom prst="rect">
                      <a:avLst/>
                    </a:prstGeom>
                    <a:noFill/>
                    <a:ln>
                      <a:solidFill>
                        <a:schemeClr val="tx1"/>
                      </a:solidFill>
                    </a:ln>
                  </pic:spPr>
                </pic:pic>
              </a:graphicData>
            </a:graphic>
          </wp:inline>
        </w:drawing>
      </w:r>
    </w:p>
    <w:p w14:paraId="6631CAAD" w14:textId="77777777" w:rsidR="007C59A3" w:rsidRPr="00423E8C" w:rsidRDefault="007C59A3" w:rsidP="007C59A3"/>
    <w:p w14:paraId="1F39337B" w14:textId="77777777" w:rsidR="007C59A3" w:rsidRDefault="007C59A3" w:rsidP="007C59A3">
      <w:pPr>
        <w:widowControl/>
        <w:jc w:val="left"/>
        <w:rPr>
          <w:noProof/>
        </w:rPr>
      </w:pPr>
      <w:r>
        <w:br w:type="page"/>
      </w:r>
    </w:p>
    <w:p w14:paraId="7078A6FC" w14:textId="77777777" w:rsidR="007C59A3" w:rsidRPr="00423E8C" w:rsidRDefault="007C59A3" w:rsidP="00192943">
      <w:pPr>
        <w:pStyle w:val="a"/>
        <w:numPr>
          <w:ilvl w:val="0"/>
          <w:numId w:val="49"/>
        </w:numPr>
      </w:pPr>
      <w:r>
        <w:rPr>
          <w:rFonts w:hint="eastAsia"/>
        </w:rPr>
        <w:t>[配布ポイントの追加] 画面で、[</w:t>
      </w:r>
      <w:r>
        <w:t>cm.contoso.com</w:t>
      </w:r>
      <w:r>
        <w:rPr>
          <w:rFonts w:hint="eastAsia"/>
        </w:rPr>
        <w:t>]</w:t>
      </w:r>
      <w:r>
        <w:t xml:space="preserve"> </w:t>
      </w:r>
      <w:r>
        <w:rPr>
          <w:rFonts w:hint="eastAsia"/>
        </w:rPr>
        <w:t>にチェックをつけ、</w:t>
      </w:r>
      <w:r>
        <w:rPr>
          <w:rFonts w:hint="eastAsia"/>
          <w:kern w:val="0"/>
        </w:rPr>
        <w:t>[OK] をクリックします。</w:t>
      </w:r>
    </w:p>
    <w:p w14:paraId="5FAAFF51"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50912" behindDoc="0" locked="0" layoutInCell="1" allowOverlap="1" wp14:anchorId="33205BC8" wp14:editId="7B6DDBCC">
                <wp:simplePos x="0" y="0"/>
                <wp:positionH relativeFrom="margin">
                  <wp:posOffset>2778020</wp:posOffset>
                </wp:positionH>
                <wp:positionV relativeFrom="paragraph">
                  <wp:posOffset>2565199</wp:posOffset>
                </wp:positionV>
                <wp:extent cx="249480" cy="241200"/>
                <wp:effectExtent l="0" t="19050" r="36830" b="6985"/>
                <wp:wrapNone/>
                <wp:docPr id="1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E93EC5C"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05BC8" id="_x0000_s1261" type="#_x0000_t66" style="position:absolute;left:0;text-align:left;margin-left:218.75pt;margin-top:202pt;width:19.65pt;height:19pt;rotation:-2274283fd;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" adj="10442" fillcolor="red" strokecolor="window" strokeweight="1.5pt">
                <v:textbox>
                  <w:txbxContent>
                    <w:p w14:paraId="3E93EC5C"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49888" behindDoc="0" locked="0" layoutInCell="1" allowOverlap="1" wp14:anchorId="409620A3" wp14:editId="5A6EED0C">
                <wp:simplePos x="0" y="0"/>
                <wp:positionH relativeFrom="margin">
                  <wp:posOffset>1195754</wp:posOffset>
                </wp:positionH>
                <wp:positionV relativeFrom="paragraph">
                  <wp:posOffset>1118710</wp:posOffset>
                </wp:positionV>
                <wp:extent cx="249480" cy="241200"/>
                <wp:effectExtent l="0" t="19050" r="36830" b="6985"/>
                <wp:wrapNone/>
                <wp:docPr id="12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D2960E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620A3" id="_x0000_s1262" type="#_x0000_t66" style="position:absolute;left:0;text-align:left;margin-left:94.15pt;margin-top:88.1pt;width:19.65pt;height:19pt;rotation:-2274283fd;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5BmpAIAACo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" adj="10442" fillcolor="red" strokecolor="window" strokeweight="1.5pt">
                <v:textbox>
                  <w:txbxContent>
                    <w:p w14:paraId="3D2960E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C88CB69" wp14:editId="56F0641E">
            <wp:extent cx="3420000" cy="2837435"/>
            <wp:effectExtent l="19050" t="19050" r="28575" b="20320"/>
            <wp:docPr id="555" name="図 555" descr="C:\Users\SuguruKUNII\AppData\Local\Microsoft\Windows\INetCacheContent.Word\cmo365-06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uguruKUNII\AppData\Local\Microsoft\Windows\INetCacheContent.Word\cmo365-065.bm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20000" cy="2837435"/>
                    </a:xfrm>
                    <a:prstGeom prst="rect">
                      <a:avLst/>
                    </a:prstGeom>
                    <a:noFill/>
                    <a:ln>
                      <a:solidFill>
                        <a:schemeClr val="tx1"/>
                      </a:solidFill>
                    </a:ln>
                  </pic:spPr>
                </pic:pic>
              </a:graphicData>
            </a:graphic>
          </wp:inline>
        </w:drawing>
      </w:r>
    </w:p>
    <w:p w14:paraId="77777739" w14:textId="77777777" w:rsidR="007C59A3" w:rsidRPr="00423E8C" w:rsidRDefault="007C59A3" w:rsidP="007C59A3"/>
    <w:p w14:paraId="3D25C8D5" w14:textId="77777777" w:rsidR="007C59A3" w:rsidRPr="00423E8C" w:rsidRDefault="007C59A3" w:rsidP="00192943">
      <w:pPr>
        <w:pStyle w:val="a"/>
        <w:numPr>
          <w:ilvl w:val="0"/>
          <w:numId w:val="49"/>
        </w:numPr>
      </w:pPr>
      <w:r>
        <w:rPr>
          <w:rFonts w:hint="eastAsia"/>
        </w:rPr>
        <w:t>[コンテンツの配布先] 画面で、</w:t>
      </w:r>
      <w:r>
        <w:rPr>
          <w:rFonts w:hint="eastAsia"/>
          <w:kern w:val="0"/>
        </w:rPr>
        <w:t>[次へ] をクリックします。</w:t>
      </w:r>
    </w:p>
    <w:p w14:paraId="6D96686C"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51936" behindDoc="0" locked="0" layoutInCell="1" allowOverlap="1" wp14:anchorId="5F3DBF2B" wp14:editId="5EDBC084">
                <wp:simplePos x="0" y="0"/>
                <wp:positionH relativeFrom="margin">
                  <wp:posOffset>2552281</wp:posOffset>
                </wp:positionH>
                <wp:positionV relativeFrom="paragraph">
                  <wp:posOffset>2620939</wp:posOffset>
                </wp:positionV>
                <wp:extent cx="249480" cy="241200"/>
                <wp:effectExtent l="0" t="19050" r="36830" b="6985"/>
                <wp:wrapNone/>
                <wp:docPr id="1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18AD075"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DBF2B" id="_x0000_s1263" type="#_x0000_t66" style="position:absolute;left:0;text-align:left;margin-left:200.95pt;margin-top:206.35pt;width:19.65pt;height:19pt;rotation:-2274283fd;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" adj="10442" fillcolor="red" strokecolor="window" strokeweight="1.5pt">
                <v:textbox>
                  <w:txbxContent>
                    <w:p w14:paraId="518AD075"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F75775F" wp14:editId="4871552C">
            <wp:extent cx="3420000" cy="2918793"/>
            <wp:effectExtent l="19050" t="19050" r="28575" b="15240"/>
            <wp:docPr id="556" name="図 556" descr="C:\Users\SuguruKUNII\AppData\Local\Microsoft\Windows\INetCacheContent.Word\cmo365-06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uguruKUNII\AppData\Local\Microsoft\Windows\INetCacheContent.Word\cmo365-066.bm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20000" cy="2918793"/>
                    </a:xfrm>
                    <a:prstGeom prst="rect">
                      <a:avLst/>
                    </a:prstGeom>
                    <a:noFill/>
                    <a:ln>
                      <a:solidFill>
                        <a:schemeClr val="tx1"/>
                      </a:solidFill>
                    </a:ln>
                  </pic:spPr>
                </pic:pic>
              </a:graphicData>
            </a:graphic>
          </wp:inline>
        </w:drawing>
      </w:r>
    </w:p>
    <w:p w14:paraId="556BFDBB" w14:textId="77777777" w:rsidR="007C59A3" w:rsidRPr="00423E8C" w:rsidRDefault="007C59A3" w:rsidP="007C59A3"/>
    <w:p w14:paraId="2AF1D7FC" w14:textId="77777777" w:rsidR="007C59A3" w:rsidRDefault="007C59A3" w:rsidP="007C59A3">
      <w:pPr>
        <w:widowControl/>
        <w:jc w:val="left"/>
        <w:rPr>
          <w:noProof/>
        </w:rPr>
      </w:pPr>
      <w:r>
        <w:br w:type="page"/>
      </w:r>
    </w:p>
    <w:p w14:paraId="1AF7AB5A" w14:textId="77777777" w:rsidR="007C59A3" w:rsidRPr="00610803" w:rsidRDefault="007C59A3" w:rsidP="00192943">
      <w:pPr>
        <w:pStyle w:val="a"/>
        <w:numPr>
          <w:ilvl w:val="0"/>
          <w:numId w:val="49"/>
        </w:numPr>
      </w:pPr>
      <w:r>
        <w:rPr>
          <w:rFonts w:hint="eastAsia"/>
        </w:rPr>
        <w:t>[概要] 画面で、</w:t>
      </w:r>
      <w:r>
        <w:rPr>
          <w:rFonts w:hint="eastAsia"/>
          <w:kern w:val="0"/>
        </w:rPr>
        <w:t>[次へ] をクリックします。</w:t>
      </w:r>
    </w:p>
    <w:p w14:paraId="2A755624"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52960" behindDoc="0" locked="0" layoutInCell="1" allowOverlap="1" wp14:anchorId="3EDD54C6" wp14:editId="4C09F6F6">
                <wp:simplePos x="0" y="0"/>
                <wp:positionH relativeFrom="margin">
                  <wp:posOffset>2537209</wp:posOffset>
                </wp:positionH>
                <wp:positionV relativeFrom="paragraph">
                  <wp:posOffset>2615914</wp:posOffset>
                </wp:positionV>
                <wp:extent cx="249480" cy="241200"/>
                <wp:effectExtent l="0" t="19050" r="36830" b="6985"/>
                <wp:wrapNone/>
                <wp:docPr id="1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44F4A7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D54C6" id="_x0000_s1264" type="#_x0000_t66" style="position:absolute;left:0;text-align:left;margin-left:199.8pt;margin-top:206pt;width:19.65pt;height:19pt;rotation:-2274283fd;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OVpAIAACo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" adj="10442" fillcolor="red" strokecolor="window" strokeweight="1.5pt">
                <v:textbox>
                  <w:txbxContent>
                    <w:p w14:paraId="544F4A7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5541CB3" wp14:editId="76DDD6FD">
            <wp:extent cx="3420000" cy="2918793"/>
            <wp:effectExtent l="19050" t="19050" r="28575" b="15240"/>
            <wp:docPr id="557" name="図 557" descr="C:\Users\SuguruKUNII\AppData\Local\Microsoft\Windows\INetCacheContent.Word\cmo365-06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SuguruKUNII\AppData\Local\Microsoft\Windows\INetCacheContent.Word\cmo365-067.b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20000" cy="2918793"/>
                    </a:xfrm>
                    <a:prstGeom prst="rect">
                      <a:avLst/>
                    </a:prstGeom>
                    <a:noFill/>
                    <a:ln>
                      <a:solidFill>
                        <a:schemeClr val="tx1"/>
                      </a:solidFill>
                    </a:ln>
                  </pic:spPr>
                </pic:pic>
              </a:graphicData>
            </a:graphic>
          </wp:inline>
        </w:drawing>
      </w:r>
    </w:p>
    <w:p w14:paraId="00E8A2AF" w14:textId="77777777" w:rsidR="007C59A3" w:rsidRPr="00610803" w:rsidRDefault="007C59A3" w:rsidP="007C59A3"/>
    <w:p w14:paraId="77B5B2D1" w14:textId="77777777" w:rsidR="007C59A3" w:rsidRDefault="007C59A3" w:rsidP="00192943">
      <w:pPr>
        <w:pStyle w:val="a"/>
        <w:numPr>
          <w:ilvl w:val="0"/>
          <w:numId w:val="49"/>
        </w:numPr>
      </w:pPr>
      <w:r>
        <w:rPr>
          <w:rFonts w:hint="eastAsia"/>
        </w:rPr>
        <w:t>[完了] 画面で、[閉じる] をクリックします。</w:t>
      </w:r>
    </w:p>
    <w:p w14:paraId="1099F251"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53984" behindDoc="0" locked="0" layoutInCell="1" allowOverlap="1" wp14:anchorId="378DB18E" wp14:editId="51E161FC">
                <wp:simplePos x="0" y="0"/>
                <wp:positionH relativeFrom="margin">
                  <wp:posOffset>3436535</wp:posOffset>
                </wp:positionH>
                <wp:positionV relativeFrom="paragraph">
                  <wp:posOffset>2615914</wp:posOffset>
                </wp:positionV>
                <wp:extent cx="249480" cy="241200"/>
                <wp:effectExtent l="0" t="19050" r="36830" b="6985"/>
                <wp:wrapNone/>
                <wp:docPr id="70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7AA98D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DB18E" id="_x0000_s1265" type="#_x0000_t66" style="position:absolute;left:0;text-align:left;margin-left:270.6pt;margin-top:206pt;width:19.65pt;height:19pt;rotation:-2274283fd;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" adj="10442" fillcolor="red" strokecolor="window" strokeweight="1.5pt">
                <v:textbox>
                  <w:txbxContent>
                    <w:p w14:paraId="77AA98D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E78F2BD" wp14:editId="11050F9C">
            <wp:extent cx="3420000" cy="2918793"/>
            <wp:effectExtent l="19050" t="19050" r="28575" b="15240"/>
            <wp:docPr id="558" name="図 558" descr="C:\Users\SuguruKUNII\AppData\Local\Microsoft\Windows\INetCacheContent.Word\cmo365-06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SuguruKUNII\AppData\Local\Microsoft\Windows\INetCacheContent.Word\cmo365-068.bm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20000" cy="2918793"/>
                    </a:xfrm>
                    <a:prstGeom prst="rect">
                      <a:avLst/>
                    </a:prstGeom>
                    <a:noFill/>
                    <a:ln>
                      <a:solidFill>
                        <a:schemeClr val="tx1"/>
                      </a:solidFill>
                    </a:ln>
                  </pic:spPr>
                </pic:pic>
              </a:graphicData>
            </a:graphic>
          </wp:inline>
        </w:drawing>
      </w:r>
    </w:p>
    <w:p w14:paraId="66B67686" w14:textId="77777777" w:rsidR="007C59A3" w:rsidRDefault="007C59A3" w:rsidP="007C59A3"/>
    <w:p w14:paraId="00EDEDCB" w14:textId="77777777" w:rsidR="007C59A3" w:rsidRDefault="007C59A3" w:rsidP="007C59A3">
      <w:pPr>
        <w:widowControl/>
        <w:jc w:val="left"/>
        <w:rPr>
          <w:noProof/>
        </w:rPr>
      </w:pPr>
      <w:r>
        <w:br w:type="page"/>
      </w:r>
    </w:p>
    <w:p w14:paraId="42C82291" w14:textId="77777777" w:rsidR="007C59A3" w:rsidRDefault="007C59A3" w:rsidP="00192943">
      <w:pPr>
        <w:pStyle w:val="a"/>
        <w:numPr>
          <w:ilvl w:val="0"/>
          <w:numId w:val="49"/>
        </w:numPr>
      </w:pPr>
      <w:r>
        <w:rPr>
          <w:rFonts w:hint="eastAsia"/>
        </w:rPr>
        <w:t>Config</w:t>
      </w:r>
      <w:r>
        <w:t xml:space="preserve">Mgr </w:t>
      </w:r>
      <w:r>
        <w:rPr>
          <w:rFonts w:hint="eastAsia"/>
        </w:rPr>
        <w:t>コンソール画面で、[コンテンツのステータス] 欄が成功と表示されるまで待ちます。</w:t>
      </w:r>
    </w:p>
    <w:p w14:paraId="12E2F9C2"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55008" behindDoc="0" locked="0" layoutInCell="1" allowOverlap="1" wp14:anchorId="0A348A13" wp14:editId="1CA1A96F">
                <wp:simplePos x="0" y="0"/>
                <wp:positionH relativeFrom="margin">
                  <wp:posOffset>3104940</wp:posOffset>
                </wp:positionH>
                <wp:positionV relativeFrom="paragraph">
                  <wp:posOffset>2475237</wp:posOffset>
                </wp:positionV>
                <wp:extent cx="249480" cy="241200"/>
                <wp:effectExtent l="0" t="19050" r="36830" b="6985"/>
                <wp:wrapNone/>
                <wp:docPr id="70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C8B4BD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48A13" id="_x0000_s1266" type="#_x0000_t66" style="position:absolute;left:0;text-align:left;margin-left:244.5pt;margin-top:194.9pt;width:19.65pt;height:19pt;rotation:-2274283fd;z-index:2517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" adj="10442" fillcolor="red" strokecolor="window" strokeweight="1.5pt">
                <v:textbox>
                  <w:txbxContent>
                    <w:p w14:paraId="1C8B4BD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0EDD973" wp14:editId="3FBBC740">
            <wp:extent cx="4320000" cy="3071250"/>
            <wp:effectExtent l="19050" t="19050" r="23495" b="15240"/>
            <wp:docPr id="559" name="図 559" descr="C:\Users\SuguruKUNII\AppData\Local\Microsoft\Windows\INetCacheContent.Word\cmo365-06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SuguruKUNII\AppData\Local\Microsoft\Windows\INetCacheContent.Word\cmo365-069.bmp"/>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26EA44D7" w14:textId="77777777" w:rsidR="007C59A3" w:rsidRDefault="007C59A3" w:rsidP="007C59A3"/>
    <w:p w14:paraId="045FA0A2" w14:textId="77777777" w:rsidR="007C59A3" w:rsidRDefault="007C59A3" w:rsidP="00192943">
      <w:pPr>
        <w:pStyle w:val="a"/>
        <w:numPr>
          <w:ilvl w:val="0"/>
          <w:numId w:val="49"/>
        </w:numPr>
      </w:pPr>
      <w:r>
        <w:rPr>
          <w:rFonts w:hint="eastAsia"/>
        </w:rPr>
        <w:t>ConfigMgr コンソール画面で、[Office 365 ProPlus] を右クリックし、[展開] をクリックします。</w:t>
      </w:r>
    </w:p>
    <w:p w14:paraId="63A226FD"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56032" behindDoc="0" locked="0" layoutInCell="1" allowOverlap="1" wp14:anchorId="21D7BE1E" wp14:editId="6CA537FF">
                <wp:simplePos x="0" y="0"/>
                <wp:positionH relativeFrom="margin">
                  <wp:posOffset>2627643</wp:posOffset>
                </wp:positionH>
                <wp:positionV relativeFrom="paragraph">
                  <wp:posOffset>2178811</wp:posOffset>
                </wp:positionV>
                <wp:extent cx="249480" cy="241200"/>
                <wp:effectExtent l="0" t="19050" r="36830" b="6985"/>
                <wp:wrapNone/>
                <wp:docPr id="703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D865182"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7BE1E" id="_x0000_s1267" type="#_x0000_t66" style="position:absolute;left:0;text-align:left;margin-left:206.9pt;margin-top:171.55pt;width:19.65pt;height:19pt;rotation:-2274283fd;z-index:25175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" adj="10442" fillcolor="red" strokecolor="window" strokeweight="1.5pt">
                <v:textbox>
                  <w:txbxContent>
                    <w:p w14:paraId="3D865182"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9622D32" wp14:editId="666C9EDE">
            <wp:extent cx="4320000" cy="3071250"/>
            <wp:effectExtent l="19050" t="19050" r="23495" b="15240"/>
            <wp:docPr id="560" name="図 560" descr="C:\Users\SuguruKUNII\AppData\Local\Microsoft\Windows\INetCacheContent.Word\cmo365-07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SuguruKUNII\AppData\Local\Microsoft\Windows\INetCacheContent.Word\cmo365-070.bm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64F1C6A2" w14:textId="77777777" w:rsidR="007C59A3" w:rsidRPr="00423E8C" w:rsidRDefault="007C59A3" w:rsidP="007C59A3"/>
    <w:p w14:paraId="2A5E2FF6" w14:textId="77777777" w:rsidR="007C59A3" w:rsidRDefault="007C59A3" w:rsidP="007C59A3">
      <w:pPr>
        <w:widowControl/>
        <w:jc w:val="left"/>
        <w:rPr>
          <w:noProof/>
        </w:rPr>
      </w:pPr>
      <w:r>
        <w:br w:type="page"/>
      </w:r>
    </w:p>
    <w:p w14:paraId="7A62B48C" w14:textId="77777777" w:rsidR="007C59A3" w:rsidRDefault="007C59A3" w:rsidP="00192943">
      <w:pPr>
        <w:pStyle w:val="a"/>
        <w:numPr>
          <w:ilvl w:val="0"/>
          <w:numId w:val="49"/>
        </w:numPr>
      </w:pPr>
      <w:r>
        <w:rPr>
          <w:rFonts w:hint="eastAsia"/>
        </w:rPr>
        <w:t>[全般] 画面で、[コレクション] 欄の [参照] をクリックします。</w:t>
      </w:r>
    </w:p>
    <w:p w14:paraId="37B56A4D"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57056" behindDoc="0" locked="0" layoutInCell="1" allowOverlap="1" wp14:anchorId="7017A454" wp14:editId="56082A1E">
                <wp:simplePos x="0" y="0"/>
                <wp:positionH relativeFrom="margin">
                  <wp:posOffset>3391319</wp:posOffset>
                </wp:positionH>
                <wp:positionV relativeFrom="paragraph">
                  <wp:posOffset>847404</wp:posOffset>
                </wp:positionV>
                <wp:extent cx="249480" cy="241200"/>
                <wp:effectExtent l="0" t="19050" r="36830" b="6985"/>
                <wp:wrapNone/>
                <wp:docPr id="704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629FF3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A454" id="_x0000_s1268" type="#_x0000_t66" style="position:absolute;left:0;text-align:left;margin-left:267.05pt;margin-top:66.7pt;width:19.65pt;height:19pt;rotation:-2274283fd;z-index:2517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" adj="10442" fillcolor="red" strokecolor="window" strokeweight="1.5pt">
                <v:textbox>
                  <w:txbxContent>
                    <w:p w14:paraId="1629FF3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244A7A1" wp14:editId="6EDF8016">
            <wp:extent cx="3420000" cy="3157965"/>
            <wp:effectExtent l="19050" t="19050" r="28575" b="23495"/>
            <wp:docPr id="561" name="図 561" descr="C:\Users\SuguruKUNII\AppData\Local\Microsoft\Windows\INetCacheContent.Word\cmo365-0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SuguruKUNII\AppData\Local\Microsoft\Windows\INetCacheContent.Word\cmo365-071.bm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20000" cy="3157965"/>
                    </a:xfrm>
                    <a:prstGeom prst="rect">
                      <a:avLst/>
                    </a:prstGeom>
                    <a:noFill/>
                    <a:ln>
                      <a:solidFill>
                        <a:schemeClr val="tx1"/>
                      </a:solidFill>
                    </a:ln>
                  </pic:spPr>
                </pic:pic>
              </a:graphicData>
            </a:graphic>
          </wp:inline>
        </w:drawing>
      </w:r>
    </w:p>
    <w:p w14:paraId="6430DC50" w14:textId="77777777" w:rsidR="007C59A3" w:rsidRDefault="007C59A3" w:rsidP="007C59A3"/>
    <w:p w14:paraId="4180C227" w14:textId="77777777" w:rsidR="007C59A3" w:rsidRDefault="007C59A3" w:rsidP="00192943">
      <w:pPr>
        <w:pStyle w:val="a"/>
        <w:numPr>
          <w:ilvl w:val="0"/>
          <w:numId w:val="49"/>
        </w:numPr>
      </w:pPr>
      <w:r>
        <w:rPr>
          <w:rFonts w:hint="eastAsia"/>
        </w:rPr>
        <w:t>[コレクションの選択] 画面で、[デバイス コレクション] を選択し、[すべてのシステム] をクリックして、[</w:t>
      </w:r>
      <w:r>
        <w:t>OK</w:t>
      </w:r>
      <w:r>
        <w:rPr>
          <w:rFonts w:hint="eastAsia"/>
        </w:rPr>
        <w:t>]</w:t>
      </w:r>
      <w:r>
        <w:t xml:space="preserve"> </w:t>
      </w:r>
      <w:r>
        <w:rPr>
          <w:rFonts w:hint="eastAsia"/>
        </w:rPr>
        <w:t>をクリックします。</w:t>
      </w:r>
    </w:p>
    <w:p w14:paraId="03A52AE3"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60128" behindDoc="0" locked="0" layoutInCell="1" allowOverlap="1" wp14:anchorId="0F41B977" wp14:editId="6774CC3D">
                <wp:simplePos x="0" y="0"/>
                <wp:positionH relativeFrom="margin">
                  <wp:posOffset>3073100</wp:posOffset>
                </wp:positionH>
                <wp:positionV relativeFrom="paragraph">
                  <wp:posOffset>2056185</wp:posOffset>
                </wp:positionV>
                <wp:extent cx="249480" cy="241200"/>
                <wp:effectExtent l="0" t="19050" r="36830" b="6985"/>
                <wp:wrapNone/>
                <wp:docPr id="704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EF5F4C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1B977" id="_x0000_s1269" type="#_x0000_t66" style="position:absolute;left:0;text-align:left;margin-left:242pt;margin-top:161.9pt;width:19.65pt;height:19pt;rotation:-2274283fd;z-index:25176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" adj="10442" fillcolor="red" strokecolor="window" strokeweight="1.5pt">
                <v:textbox>
                  <w:txbxContent>
                    <w:p w14:paraId="1EF5F4C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59104" behindDoc="0" locked="0" layoutInCell="1" allowOverlap="1" wp14:anchorId="06CC4157" wp14:editId="64F35FC6">
                <wp:simplePos x="0" y="0"/>
                <wp:positionH relativeFrom="margin">
                  <wp:posOffset>2023605</wp:posOffset>
                </wp:positionH>
                <wp:positionV relativeFrom="paragraph">
                  <wp:posOffset>529450</wp:posOffset>
                </wp:positionV>
                <wp:extent cx="249480" cy="241200"/>
                <wp:effectExtent l="0" t="19050" r="36830" b="6985"/>
                <wp:wrapNone/>
                <wp:docPr id="704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021528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C4157" id="_x0000_s1270" type="#_x0000_t66" style="position:absolute;left:0;text-align:left;margin-left:159.35pt;margin-top:41.7pt;width:19.65pt;height:19pt;rotation:-2274283fd;z-index:25175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" adj="10442" fillcolor="red" strokecolor="window" strokeweight="1.5pt">
                <v:textbox>
                  <w:txbxContent>
                    <w:p w14:paraId="00215289"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58080" behindDoc="0" locked="0" layoutInCell="1" allowOverlap="1" wp14:anchorId="67AE1F78" wp14:editId="1DFA380E">
                <wp:simplePos x="0" y="0"/>
                <wp:positionH relativeFrom="margin">
                  <wp:posOffset>748602</wp:posOffset>
                </wp:positionH>
                <wp:positionV relativeFrom="paragraph">
                  <wp:posOffset>138206</wp:posOffset>
                </wp:positionV>
                <wp:extent cx="249480" cy="241200"/>
                <wp:effectExtent l="0" t="19050" r="36830" b="6985"/>
                <wp:wrapNone/>
                <wp:docPr id="704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BC4953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E1F78" id="_x0000_s1271" type="#_x0000_t66" style="position:absolute;left:0;text-align:left;margin-left:58.95pt;margin-top:10.9pt;width:19.65pt;height:19pt;rotation:-2274283fd;z-index:25175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" adj="10442" fillcolor="red" strokecolor="window" strokeweight="1.5pt">
                <v:textbox>
                  <w:txbxContent>
                    <w:p w14:paraId="3BC4953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345356C" wp14:editId="311F3CE3">
            <wp:extent cx="3420000" cy="2310680"/>
            <wp:effectExtent l="19050" t="19050" r="9525" b="13970"/>
            <wp:docPr id="562" name="図 562" descr="C:\Users\SuguruKUNII\AppData\Local\Microsoft\Windows\INetCacheContent.Word\cmo365-0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uguruKUNII\AppData\Local\Microsoft\Windows\INetCacheContent.Word\cmo365-072.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0000" cy="2310680"/>
                    </a:xfrm>
                    <a:prstGeom prst="rect">
                      <a:avLst/>
                    </a:prstGeom>
                    <a:noFill/>
                    <a:ln>
                      <a:solidFill>
                        <a:schemeClr val="tx1"/>
                      </a:solidFill>
                    </a:ln>
                  </pic:spPr>
                </pic:pic>
              </a:graphicData>
            </a:graphic>
          </wp:inline>
        </w:drawing>
      </w:r>
    </w:p>
    <w:p w14:paraId="7F9C8FA1" w14:textId="77777777" w:rsidR="007C59A3" w:rsidRDefault="007C59A3" w:rsidP="007C59A3"/>
    <w:p w14:paraId="343F05FB" w14:textId="77777777" w:rsidR="007C59A3" w:rsidRDefault="007C59A3" w:rsidP="007C59A3">
      <w:pPr>
        <w:widowControl/>
        <w:jc w:val="left"/>
        <w:rPr>
          <w:noProof/>
        </w:rPr>
      </w:pPr>
      <w:r>
        <w:br w:type="page"/>
      </w:r>
    </w:p>
    <w:p w14:paraId="70D536A3" w14:textId="77777777" w:rsidR="007C59A3" w:rsidRPr="00423E8C" w:rsidRDefault="007C59A3" w:rsidP="00192943">
      <w:pPr>
        <w:pStyle w:val="a"/>
        <w:numPr>
          <w:ilvl w:val="0"/>
          <w:numId w:val="49"/>
        </w:numPr>
      </w:pPr>
      <w:r>
        <w:rPr>
          <w:rFonts w:hint="eastAsia"/>
        </w:rPr>
        <w:t>[全般] 画面で、</w:t>
      </w:r>
      <w:r>
        <w:rPr>
          <w:rFonts w:hint="eastAsia"/>
          <w:kern w:val="0"/>
        </w:rPr>
        <w:t>[次へ] をクリックします。</w:t>
      </w:r>
    </w:p>
    <w:p w14:paraId="3E9DFDDB"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61152" behindDoc="0" locked="0" layoutInCell="1" allowOverlap="1" wp14:anchorId="166FA357" wp14:editId="53D9F009">
                <wp:simplePos x="0" y="0"/>
                <wp:positionH relativeFrom="margin">
                  <wp:posOffset>2632668</wp:posOffset>
                </wp:positionH>
                <wp:positionV relativeFrom="paragraph">
                  <wp:posOffset>2831953</wp:posOffset>
                </wp:positionV>
                <wp:extent cx="249480" cy="241200"/>
                <wp:effectExtent l="0" t="19050" r="36830" b="6985"/>
                <wp:wrapNone/>
                <wp:docPr id="704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CF82BC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FA357" id="_x0000_s1272" type="#_x0000_t66" style="position:absolute;left:0;text-align:left;margin-left:207.3pt;margin-top:223pt;width:19.65pt;height:19pt;rotation:-2274283fd;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" adj="10442" fillcolor="red" strokecolor="window" strokeweight="1.5pt">
                <v:textbox>
                  <w:txbxContent>
                    <w:p w14:paraId="7CF82BC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ADA6248" wp14:editId="56F95C44">
            <wp:extent cx="3420000" cy="3157965"/>
            <wp:effectExtent l="19050" t="19050" r="28575" b="23495"/>
            <wp:docPr id="564" name="図 564" descr="C:\Users\SuguruKUNII\AppData\Local\Microsoft\Windows\INetCacheContent.Word\cmo365-07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uguruKUNII\AppData\Local\Microsoft\Windows\INetCacheContent.Word\cmo365-073.bm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20000" cy="3157965"/>
                    </a:xfrm>
                    <a:prstGeom prst="rect">
                      <a:avLst/>
                    </a:prstGeom>
                    <a:noFill/>
                    <a:ln>
                      <a:solidFill>
                        <a:schemeClr val="tx1"/>
                      </a:solidFill>
                    </a:ln>
                  </pic:spPr>
                </pic:pic>
              </a:graphicData>
            </a:graphic>
          </wp:inline>
        </w:drawing>
      </w:r>
    </w:p>
    <w:p w14:paraId="57B408AB" w14:textId="77777777" w:rsidR="007C59A3" w:rsidRDefault="007C59A3" w:rsidP="007C59A3">
      <w:pPr>
        <w:pStyle w:val="C"/>
      </w:pPr>
      <w:r>
        <w:rPr>
          <w:rFonts w:hint="eastAsia"/>
        </w:rPr>
        <w:t>NOTE:</w:t>
      </w:r>
    </w:p>
    <w:p w14:paraId="30BD7BBD" w14:textId="77777777" w:rsidR="007C59A3" w:rsidRDefault="007C59A3" w:rsidP="007C59A3">
      <w:pPr>
        <w:pStyle w:val="C"/>
      </w:pPr>
      <w:r>
        <w:rPr>
          <w:rFonts w:hint="eastAsia"/>
        </w:rPr>
        <w:t>コレクションとして [すべてのシステム] の代わりに特定のコレクションを選択すれば、一部のデバイスだけに展開されるように設定できます。もし、Appendixで紹介する PowerShell スクリプトを利用した展開も同時に評価する場合は、一部のデバイスだけが含まれるコレクションを選択してください。</w:t>
      </w:r>
    </w:p>
    <w:p w14:paraId="7040BF8C" w14:textId="77777777" w:rsidR="007C59A3" w:rsidRPr="00423E8C" w:rsidRDefault="007C59A3" w:rsidP="007C59A3"/>
    <w:p w14:paraId="7F015F68" w14:textId="77777777" w:rsidR="007C59A3" w:rsidRPr="00423E8C" w:rsidRDefault="007C59A3" w:rsidP="00192943">
      <w:pPr>
        <w:pStyle w:val="a"/>
        <w:numPr>
          <w:ilvl w:val="0"/>
          <w:numId w:val="49"/>
        </w:numPr>
      </w:pPr>
      <w:r>
        <w:rPr>
          <w:rFonts w:hint="eastAsia"/>
        </w:rPr>
        <w:t>[コンテンツ] 画面で、</w:t>
      </w:r>
      <w:r>
        <w:rPr>
          <w:rFonts w:hint="eastAsia"/>
          <w:kern w:val="0"/>
        </w:rPr>
        <w:t>[次へ] をクリックします。</w:t>
      </w:r>
    </w:p>
    <w:p w14:paraId="72B61B3B" w14:textId="77777777" w:rsidR="007C59A3" w:rsidRDefault="007C59A3" w:rsidP="007C59A3">
      <w:pPr>
        <w:pStyle w:val="C"/>
        <w:rPr>
          <w:noProof/>
        </w:rPr>
      </w:pPr>
      <w:r w:rsidRPr="00192943">
        <w:rPr>
          <w:rFonts w:ascii="Segoe UI" w:eastAsia="ＭＳ 明朝" w:hAnsi="Segoe UI" w:cs="Times New Roman"/>
          <w:noProof/>
        </w:rPr>
        <mc:AlternateContent>
          <mc:Choice Requires="wps">
            <w:drawing>
              <wp:anchor distT="0" distB="0" distL="114300" distR="114300" simplePos="0" relativeHeight="251762176" behindDoc="0" locked="0" layoutInCell="1" allowOverlap="1" wp14:anchorId="37557D23" wp14:editId="65AE78C9">
                <wp:simplePos x="0" y="0"/>
                <wp:positionH relativeFrom="margin">
                  <wp:posOffset>2632668</wp:posOffset>
                </wp:positionH>
                <wp:positionV relativeFrom="paragraph">
                  <wp:posOffset>2836978</wp:posOffset>
                </wp:positionV>
                <wp:extent cx="249480" cy="241200"/>
                <wp:effectExtent l="0" t="19050" r="36830" b="6985"/>
                <wp:wrapNone/>
                <wp:docPr id="704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02F485F"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57D23" id="_x0000_s1273" type="#_x0000_t66" style="position:absolute;left:0;text-align:left;margin-left:207.3pt;margin-top:223.4pt;width:19.65pt;height:19pt;rotation:-2274283fd;z-index:2517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" adj="10442" fillcolor="red" strokecolor="window" strokeweight="1.5pt">
                <v:textbox>
                  <w:txbxContent>
                    <w:p w14:paraId="102F485F"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15CA563" wp14:editId="0A41B629">
            <wp:extent cx="3420000" cy="3157965"/>
            <wp:effectExtent l="19050" t="19050" r="28575" b="23495"/>
            <wp:docPr id="565" name="図 565" descr="C:\Users\SuguruKUNII\AppData\Local\Microsoft\Windows\INetCacheContent.Word\cmo365-07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uguruKUNII\AppData\Local\Microsoft\Windows\INetCacheContent.Word\cmo365-074.bm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420000" cy="3157965"/>
                    </a:xfrm>
                    <a:prstGeom prst="rect">
                      <a:avLst/>
                    </a:prstGeom>
                    <a:noFill/>
                    <a:ln>
                      <a:solidFill>
                        <a:schemeClr val="tx1"/>
                      </a:solidFill>
                    </a:ln>
                  </pic:spPr>
                </pic:pic>
              </a:graphicData>
            </a:graphic>
          </wp:inline>
        </w:drawing>
      </w:r>
      <w:r>
        <w:br w:type="page"/>
      </w:r>
    </w:p>
    <w:p w14:paraId="00F80F9A" w14:textId="77777777" w:rsidR="007C59A3" w:rsidRPr="00423E8C" w:rsidRDefault="007C59A3" w:rsidP="00192943">
      <w:pPr>
        <w:pStyle w:val="a"/>
        <w:numPr>
          <w:ilvl w:val="0"/>
          <w:numId w:val="49"/>
        </w:numPr>
      </w:pPr>
      <w:r>
        <w:rPr>
          <w:rFonts w:hint="eastAsia"/>
        </w:rPr>
        <w:t>[展開設定] 画面で、[目的] 欄から [必須] を選択し、</w:t>
      </w:r>
      <w:r>
        <w:rPr>
          <w:rFonts w:hint="eastAsia"/>
          <w:kern w:val="0"/>
        </w:rPr>
        <w:t>[次へ] をクリックします。</w:t>
      </w:r>
    </w:p>
    <w:p w14:paraId="477B2511"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64224" behindDoc="0" locked="0" layoutInCell="1" allowOverlap="1" wp14:anchorId="15F60BA7" wp14:editId="1B29C775">
                <wp:simplePos x="0" y="0"/>
                <wp:positionH relativeFrom="margin">
                  <wp:posOffset>2652681</wp:posOffset>
                </wp:positionH>
                <wp:positionV relativeFrom="paragraph">
                  <wp:posOffset>2861554</wp:posOffset>
                </wp:positionV>
                <wp:extent cx="249480" cy="241200"/>
                <wp:effectExtent l="0" t="19050" r="36830" b="6985"/>
                <wp:wrapNone/>
                <wp:docPr id="704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00422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60BA7" id="_x0000_s1274" type="#_x0000_t66" style="position:absolute;left:0;text-align:left;margin-left:208.85pt;margin-top:225.3pt;width:19.65pt;height:19pt;rotation:-2274283fd;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" adj="10442" fillcolor="red" strokecolor="window" strokeweight="1.5pt">
                <v:textbox>
                  <w:txbxContent>
                    <w:p w14:paraId="0E00422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63200" behindDoc="0" locked="0" layoutInCell="1" allowOverlap="1" wp14:anchorId="2CD5996A" wp14:editId="196B3D0B">
                <wp:simplePos x="0" y="0"/>
                <wp:positionH relativeFrom="margin">
                  <wp:posOffset>1592664</wp:posOffset>
                </wp:positionH>
                <wp:positionV relativeFrom="paragraph">
                  <wp:posOffset>797162</wp:posOffset>
                </wp:positionV>
                <wp:extent cx="249480" cy="241200"/>
                <wp:effectExtent l="0" t="19050" r="36830" b="6985"/>
                <wp:wrapNone/>
                <wp:docPr id="70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076483B"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5996A" id="_x0000_s1275" type="#_x0000_t66" style="position:absolute;left:0;text-align:left;margin-left:125.4pt;margin-top:62.75pt;width:19.65pt;height:19pt;rotation:-2274283fd;z-index:25176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" adj="10442" fillcolor="red" strokecolor="window" strokeweight="1.5pt">
                <v:textbox>
                  <w:txbxContent>
                    <w:p w14:paraId="2076483B"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211980D" wp14:editId="38030862">
            <wp:extent cx="3420000" cy="3157965"/>
            <wp:effectExtent l="19050" t="19050" r="28575" b="23495"/>
            <wp:docPr id="566" name="図 566" descr="C:\Users\SuguruKUNII\AppData\Local\Microsoft\Windows\INetCacheContent.Word\cmo365-07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SuguruKUNII\AppData\Local\Microsoft\Windows\INetCacheContent.Word\cmo365-075.b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20000" cy="3157965"/>
                    </a:xfrm>
                    <a:prstGeom prst="rect">
                      <a:avLst/>
                    </a:prstGeom>
                    <a:noFill/>
                    <a:ln>
                      <a:solidFill>
                        <a:schemeClr val="tx1"/>
                      </a:solidFill>
                    </a:ln>
                  </pic:spPr>
                </pic:pic>
              </a:graphicData>
            </a:graphic>
          </wp:inline>
        </w:drawing>
      </w:r>
    </w:p>
    <w:p w14:paraId="74BDC5DD" w14:textId="77777777" w:rsidR="007C59A3" w:rsidRDefault="007C59A3" w:rsidP="007C59A3">
      <w:pPr>
        <w:pStyle w:val="C"/>
      </w:pPr>
      <w:r>
        <w:rPr>
          <w:rFonts w:hint="eastAsia"/>
        </w:rPr>
        <w:t>NOTE:</w:t>
      </w:r>
    </w:p>
    <w:p w14:paraId="2F5CA599" w14:textId="77777777" w:rsidR="007C59A3" w:rsidRDefault="007C59A3" w:rsidP="007C59A3">
      <w:pPr>
        <w:pStyle w:val="C"/>
      </w:pPr>
      <w:r>
        <w:rPr>
          <w:rFonts w:hint="eastAsia"/>
        </w:rPr>
        <w:t>本手順では、必須インストールを選択していますが、ユーザーの選択によってインストールを開始する場合は、[利用可能] を選択してください。</w:t>
      </w:r>
    </w:p>
    <w:p w14:paraId="1049B13B" w14:textId="77777777" w:rsidR="007C59A3" w:rsidRPr="00423E8C" w:rsidRDefault="007C59A3" w:rsidP="007C59A3"/>
    <w:p w14:paraId="7620E552" w14:textId="77777777" w:rsidR="007C59A3" w:rsidRPr="00423E8C" w:rsidRDefault="007C59A3" w:rsidP="00192943">
      <w:pPr>
        <w:pStyle w:val="a"/>
        <w:numPr>
          <w:ilvl w:val="0"/>
          <w:numId w:val="49"/>
        </w:numPr>
      </w:pPr>
      <w:r>
        <w:rPr>
          <w:rFonts w:hint="eastAsia"/>
        </w:rPr>
        <w:t>[スケジュール] 画面で、</w:t>
      </w:r>
      <w:r>
        <w:rPr>
          <w:rFonts w:hint="eastAsia"/>
          <w:kern w:val="0"/>
        </w:rPr>
        <w:t>[次へ] をクリックします。</w:t>
      </w:r>
    </w:p>
    <w:p w14:paraId="670A602A"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65248" behindDoc="0" locked="0" layoutInCell="1" allowOverlap="1" wp14:anchorId="67657363" wp14:editId="3A088A5C">
                <wp:simplePos x="0" y="0"/>
                <wp:positionH relativeFrom="margin">
                  <wp:posOffset>2622619</wp:posOffset>
                </wp:positionH>
                <wp:positionV relativeFrom="paragraph">
                  <wp:posOffset>2847026</wp:posOffset>
                </wp:positionV>
                <wp:extent cx="249480" cy="241200"/>
                <wp:effectExtent l="0" t="19050" r="36830" b="6985"/>
                <wp:wrapNone/>
                <wp:docPr id="70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26053D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57363" id="_x0000_s1276" type="#_x0000_t66" style="position:absolute;left:0;text-align:left;margin-left:206.5pt;margin-top:224.2pt;width:19.65pt;height:19pt;rotation:-2274283fd;z-index:2517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" adj="10442" fillcolor="red" strokecolor="window" strokeweight="1.5pt">
                <v:textbox>
                  <w:txbxContent>
                    <w:p w14:paraId="226053D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4B0CCC0" wp14:editId="3DABE014">
            <wp:extent cx="3420000" cy="3157965"/>
            <wp:effectExtent l="19050" t="19050" r="28575" b="23495"/>
            <wp:docPr id="567" name="図 567" descr="C:\Users\SuguruKUNII\AppData\Local\Microsoft\Windows\INetCacheContent.Word\cmo365-07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uguruKUNII\AppData\Local\Microsoft\Windows\INetCacheContent.Word\cmo365-076.bmp"/>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20000" cy="3157965"/>
                    </a:xfrm>
                    <a:prstGeom prst="rect">
                      <a:avLst/>
                    </a:prstGeom>
                    <a:noFill/>
                    <a:ln>
                      <a:solidFill>
                        <a:schemeClr val="tx1"/>
                      </a:solidFill>
                    </a:ln>
                  </pic:spPr>
                </pic:pic>
              </a:graphicData>
            </a:graphic>
          </wp:inline>
        </w:drawing>
      </w:r>
    </w:p>
    <w:p w14:paraId="647E0C3E" w14:textId="77777777" w:rsidR="007C59A3" w:rsidRDefault="007C59A3" w:rsidP="007C59A3">
      <w:pPr>
        <w:widowControl/>
        <w:jc w:val="left"/>
        <w:rPr>
          <w:noProof/>
        </w:rPr>
      </w:pPr>
      <w:r>
        <w:br w:type="page"/>
      </w:r>
    </w:p>
    <w:p w14:paraId="52A880E3" w14:textId="77777777" w:rsidR="007C59A3" w:rsidRPr="00423E8C" w:rsidRDefault="007C59A3" w:rsidP="00192943">
      <w:pPr>
        <w:pStyle w:val="a"/>
        <w:numPr>
          <w:ilvl w:val="0"/>
          <w:numId w:val="49"/>
        </w:numPr>
      </w:pPr>
      <w:r>
        <w:rPr>
          <w:rFonts w:hint="eastAsia"/>
        </w:rPr>
        <w:t>[ユーザー側の表示と操作] 画面で、</w:t>
      </w:r>
      <w:r>
        <w:rPr>
          <w:rFonts w:hint="eastAsia"/>
          <w:kern w:val="0"/>
        </w:rPr>
        <w:t>[次へ] をクリックします。</w:t>
      </w:r>
    </w:p>
    <w:p w14:paraId="2565608E"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66272" behindDoc="0" locked="0" layoutInCell="1" allowOverlap="1" wp14:anchorId="05C042B3" wp14:editId="3BCB81ED">
                <wp:simplePos x="0" y="0"/>
                <wp:positionH relativeFrom="margin">
                  <wp:posOffset>2632668</wp:posOffset>
                </wp:positionH>
                <wp:positionV relativeFrom="paragraph">
                  <wp:posOffset>2857076</wp:posOffset>
                </wp:positionV>
                <wp:extent cx="249480" cy="241200"/>
                <wp:effectExtent l="0" t="19050" r="36830" b="6985"/>
                <wp:wrapNone/>
                <wp:docPr id="70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810693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042B3" id="_x0000_s1277" type="#_x0000_t66" style="position:absolute;left:0;text-align:left;margin-left:207.3pt;margin-top:224.95pt;width:19.65pt;height:19pt;rotation:-2274283fd;z-index:25176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" adj="10442" fillcolor="red" strokecolor="window" strokeweight="1.5pt">
                <v:textbox>
                  <w:txbxContent>
                    <w:p w14:paraId="0810693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9444415" wp14:editId="1AF48B16">
            <wp:extent cx="3420000" cy="3157965"/>
            <wp:effectExtent l="19050" t="19050" r="28575" b="23495"/>
            <wp:docPr id="568" name="図 568" descr="C:\Users\SuguruKUNII\AppData\Local\Microsoft\Windows\INetCacheContent.Word\cmo365-07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uguruKUNII\AppData\Local\Microsoft\Windows\INetCacheContent.Word\cmo365-077.b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20000" cy="3157965"/>
                    </a:xfrm>
                    <a:prstGeom prst="rect">
                      <a:avLst/>
                    </a:prstGeom>
                    <a:noFill/>
                    <a:ln>
                      <a:solidFill>
                        <a:schemeClr val="tx1"/>
                      </a:solidFill>
                    </a:ln>
                  </pic:spPr>
                </pic:pic>
              </a:graphicData>
            </a:graphic>
          </wp:inline>
        </w:drawing>
      </w:r>
    </w:p>
    <w:p w14:paraId="78A0EB72" w14:textId="77777777" w:rsidR="007C59A3" w:rsidRPr="00423E8C" w:rsidRDefault="007C59A3" w:rsidP="007C59A3"/>
    <w:p w14:paraId="50756268" w14:textId="77777777" w:rsidR="007C59A3" w:rsidRPr="00423E8C" w:rsidRDefault="007C59A3" w:rsidP="00192943">
      <w:pPr>
        <w:pStyle w:val="a"/>
        <w:numPr>
          <w:ilvl w:val="0"/>
          <w:numId w:val="49"/>
        </w:numPr>
      </w:pPr>
      <w:r>
        <w:rPr>
          <w:rFonts w:hint="eastAsia"/>
        </w:rPr>
        <w:t>[アラート] 画面で、</w:t>
      </w:r>
      <w:r>
        <w:rPr>
          <w:rFonts w:hint="eastAsia"/>
          <w:kern w:val="0"/>
        </w:rPr>
        <w:t>[次へ] をクリックします。</w:t>
      </w:r>
    </w:p>
    <w:p w14:paraId="424D227F"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67296" behindDoc="0" locked="0" layoutInCell="1" allowOverlap="1" wp14:anchorId="328879F9" wp14:editId="38BC1B07">
                <wp:simplePos x="0" y="0"/>
                <wp:positionH relativeFrom="margin">
                  <wp:posOffset>2632667</wp:posOffset>
                </wp:positionH>
                <wp:positionV relativeFrom="paragraph">
                  <wp:posOffset>2852050</wp:posOffset>
                </wp:positionV>
                <wp:extent cx="249480" cy="241200"/>
                <wp:effectExtent l="0" t="19050" r="36830" b="6985"/>
                <wp:wrapNone/>
                <wp:docPr id="70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A37A705"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879F9" id="_x0000_s1278" type="#_x0000_t66" style="position:absolute;left:0;text-align:left;margin-left:207.3pt;margin-top:224.55pt;width:19.65pt;height:19pt;rotation:-2274283fd;z-index:25176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" adj="10442" fillcolor="red" strokecolor="window" strokeweight="1.5pt">
                <v:textbox>
                  <w:txbxContent>
                    <w:p w14:paraId="7A37A705"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3659FA8" wp14:editId="0CAAA7C8">
            <wp:extent cx="3420000" cy="3157965"/>
            <wp:effectExtent l="19050" t="19050" r="28575" b="23495"/>
            <wp:docPr id="569" name="図 569" descr="C:\Users\SuguruKUNII\AppData\Local\Microsoft\Windows\INetCacheContent.Word\cmo365-07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uguruKUNII\AppData\Local\Microsoft\Windows\INetCacheContent.Word\cmo365-078.bmp"/>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420000" cy="3157965"/>
                    </a:xfrm>
                    <a:prstGeom prst="rect">
                      <a:avLst/>
                    </a:prstGeom>
                    <a:noFill/>
                    <a:ln>
                      <a:solidFill>
                        <a:schemeClr val="tx1"/>
                      </a:solidFill>
                    </a:ln>
                  </pic:spPr>
                </pic:pic>
              </a:graphicData>
            </a:graphic>
          </wp:inline>
        </w:drawing>
      </w:r>
    </w:p>
    <w:p w14:paraId="440F7103" w14:textId="77777777" w:rsidR="007C59A3" w:rsidRPr="00423E8C" w:rsidRDefault="007C59A3" w:rsidP="007C59A3"/>
    <w:p w14:paraId="1F6F6638" w14:textId="77777777" w:rsidR="007C59A3" w:rsidRDefault="007C59A3" w:rsidP="007C59A3">
      <w:pPr>
        <w:widowControl/>
        <w:jc w:val="left"/>
        <w:rPr>
          <w:noProof/>
        </w:rPr>
      </w:pPr>
      <w:r>
        <w:br w:type="page"/>
      </w:r>
    </w:p>
    <w:p w14:paraId="0FB13BED" w14:textId="77777777" w:rsidR="007C59A3" w:rsidRDefault="007C59A3" w:rsidP="00192943">
      <w:pPr>
        <w:pStyle w:val="a"/>
        <w:numPr>
          <w:ilvl w:val="0"/>
          <w:numId w:val="49"/>
        </w:numPr>
        <w:rPr>
          <w:kern w:val="0"/>
        </w:rPr>
      </w:pPr>
      <w:r>
        <w:rPr>
          <w:rFonts w:hint="eastAsia"/>
        </w:rPr>
        <w:t>[概要] 画面で、</w:t>
      </w:r>
      <w:r>
        <w:rPr>
          <w:rFonts w:hint="eastAsia"/>
          <w:kern w:val="0"/>
        </w:rPr>
        <w:t>[次へ] をクリックします。</w:t>
      </w:r>
    </w:p>
    <w:p w14:paraId="1D54B4D0"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68320" behindDoc="0" locked="0" layoutInCell="1" allowOverlap="1" wp14:anchorId="09F35C88" wp14:editId="58317BB6">
                <wp:simplePos x="0" y="0"/>
                <wp:positionH relativeFrom="margin">
                  <wp:posOffset>2622620</wp:posOffset>
                </wp:positionH>
                <wp:positionV relativeFrom="paragraph">
                  <wp:posOffset>2842001</wp:posOffset>
                </wp:positionV>
                <wp:extent cx="249480" cy="241200"/>
                <wp:effectExtent l="0" t="19050" r="36830" b="6985"/>
                <wp:wrapNone/>
                <wp:docPr id="705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C3DB0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35C88" id="_x0000_s1279" type="#_x0000_t66" style="position:absolute;left:0;text-align:left;margin-left:206.5pt;margin-top:223.8pt;width:19.65pt;height:19pt;rotation:-2274283fd;z-index:25176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wMDpQIAACs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" adj="10442" fillcolor="red" strokecolor="window" strokeweight="1.5pt">
                <v:textbox>
                  <w:txbxContent>
                    <w:p w14:paraId="2CC3DB0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D63D8B2" wp14:editId="7A7D0DDC">
            <wp:extent cx="3420000" cy="3157965"/>
            <wp:effectExtent l="19050" t="19050" r="28575" b="23495"/>
            <wp:docPr id="570" name="図 570" descr="C:\Users\SuguruKUNII\AppData\Local\Microsoft\Windows\INetCacheContent.Word\cmo365-07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uguruKUNII\AppData\Local\Microsoft\Windows\INetCacheContent.Word\cmo365-079.bmp"/>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20000" cy="3157965"/>
                    </a:xfrm>
                    <a:prstGeom prst="rect">
                      <a:avLst/>
                    </a:prstGeom>
                    <a:noFill/>
                    <a:ln>
                      <a:solidFill>
                        <a:schemeClr val="tx1"/>
                      </a:solidFill>
                    </a:ln>
                  </pic:spPr>
                </pic:pic>
              </a:graphicData>
            </a:graphic>
          </wp:inline>
        </w:drawing>
      </w:r>
    </w:p>
    <w:p w14:paraId="70B549D1" w14:textId="77777777" w:rsidR="007C59A3" w:rsidRDefault="007C59A3" w:rsidP="007C59A3"/>
    <w:p w14:paraId="75DDC751" w14:textId="77777777" w:rsidR="007C59A3" w:rsidRDefault="007C59A3" w:rsidP="00192943">
      <w:pPr>
        <w:pStyle w:val="a"/>
        <w:numPr>
          <w:ilvl w:val="0"/>
          <w:numId w:val="49"/>
        </w:numPr>
      </w:pPr>
      <w:r>
        <w:rPr>
          <w:rFonts w:hint="eastAsia"/>
        </w:rPr>
        <w:t>[完了] 画面で、[閉じる] をクリックします。</w:t>
      </w:r>
    </w:p>
    <w:p w14:paraId="583459F2"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69344" behindDoc="0" locked="0" layoutInCell="1" allowOverlap="1" wp14:anchorId="2A89B206" wp14:editId="7F7F68D1">
                <wp:simplePos x="0" y="0"/>
                <wp:positionH relativeFrom="margin">
                  <wp:posOffset>3441476</wp:posOffset>
                </wp:positionH>
                <wp:positionV relativeFrom="paragraph">
                  <wp:posOffset>2866411</wp:posOffset>
                </wp:positionV>
                <wp:extent cx="249480" cy="241200"/>
                <wp:effectExtent l="0" t="19050" r="36830" b="6985"/>
                <wp:wrapNone/>
                <wp:docPr id="705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0541ED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B206" id="_x0000_s1280" type="#_x0000_t66" style="position:absolute;left:0;text-align:left;margin-left:271pt;margin-top:225.7pt;width:19.65pt;height:19pt;rotation:-2274283fd;z-index:25176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" adj="10442" fillcolor="red" strokecolor="window" strokeweight="1.5pt">
                <v:textbox>
                  <w:txbxContent>
                    <w:p w14:paraId="20541ED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5E5158E" wp14:editId="5078DDB3">
            <wp:extent cx="3420000" cy="3157965"/>
            <wp:effectExtent l="19050" t="19050" r="28575" b="23495"/>
            <wp:docPr id="571" name="図 571" descr="C:\Users\SuguruKUNII\AppData\Local\Microsoft\Windows\INetCacheContent.Word\cmo365-08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uguruKUNII\AppData\Local\Microsoft\Windows\INetCacheContent.Word\cmo365-080.bmp"/>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20000" cy="3157965"/>
                    </a:xfrm>
                    <a:prstGeom prst="rect">
                      <a:avLst/>
                    </a:prstGeom>
                    <a:noFill/>
                    <a:ln>
                      <a:solidFill>
                        <a:schemeClr val="tx1"/>
                      </a:solidFill>
                    </a:ln>
                  </pic:spPr>
                </pic:pic>
              </a:graphicData>
            </a:graphic>
          </wp:inline>
        </w:drawing>
      </w:r>
    </w:p>
    <w:p w14:paraId="562F453D" w14:textId="77777777" w:rsidR="007C59A3" w:rsidRDefault="007C59A3" w:rsidP="007C59A3"/>
    <w:p w14:paraId="6E802507" w14:textId="77777777" w:rsidR="007C59A3" w:rsidRDefault="007C59A3" w:rsidP="007C59A3">
      <w:pPr>
        <w:widowControl/>
        <w:jc w:val="left"/>
        <w:rPr>
          <w:noProof/>
        </w:rPr>
      </w:pPr>
      <w:r>
        <w:br w:type="page"/>
      </w:r>
    </w:p>
    <w:p w14:paraId="45195EA6" w14:textId="77777777" w:rsidR="007C59A3" w:rsidRDefault="007C59A3" w:rsidP="00192943">
      <w:pPr>
        <w:pStyle w:val="a"/>
        <w:numPr>
          <w:ilvl w:val="0"/>
          <w:numId w:val="49"/>
        </w:numPr>
      </w:pPr>
      <w:r>
        <w:rPr>
          <w:rFonts w:hint="eastAsia"/>
        </w:rPr>
        <w:t>ConfigMgr コンソール画面で、[展開] タブをクリックし、展開が設定されていることを確認します。</w:t>
      </w:r>
    </w:p>
    <w:p w14:paraId="7950EFBA"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71392" behindDoc="0" locked="0" layoutInCell="1" allowOverlap="1" wp14:anchorId="47DDF232" wp14:editId="28A13DA9">
                <wp:simplePos x="0" y="0"/>
                <wp:positionH relativeFrom="margin">
                  <wp:posOffset>2033905</wp:posOffset>
                </wp:positionH>
                <wp:positionV relativeFrom="paragraph">
                  <wp:posOffset>2816609</wp:posOffset>
                </wp:positionV>
                <wp:extent cx="249480" cy="241200"/>
                <wp:effectExtent l="0" t="19050" r="36830" b="6985"/>
                <wp:wrapNone/>
                <wp:docPr id="705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C646E3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DF232" id="_x0000_s1281" type="#_x0000_t66" style="position:absolute;left:0;text-align:left;margin-left:160.15pt;margin-top:221.8pt;width:19.65pt;height:19pt;rotation:-2274283fd;z-index:25177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" adj="10442" fillcolor="red" strokecolor="window" strokeweight="1.5pt">
                <v:textbox>
                  <w:txbxContent>
                    <w:p w14:paraId="0C646E3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70368" behindDoc="0" locked="0" layoutInCell="1" allowOverlap="1" wp14:anchorId="4CC73989" wp14:editId="11F71F01">
                <wp:simplePos x="0" y="0"/>
                <wp:positionH relativeFrom="margin">
                  <wp:posOffset>2034791</wp:posOffset>
                </wp:positionH>
                <wp:positionV relativeFrom="paragraph">
                  <wp:posOffset>2409923</wp:posOffset>
                </wp:positionV>
                <wp:extent cx="249480" cy="241200"/>
                <wp:effectExtent l="0" t="19050" r="36830" b="6985"/>
                <wp:wrapNone/>
                <wp:docPr id="21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82DCAB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73989" id="_x0000_s1282" type="#_x0000_t66" style="position:absolute;left:0;text-align:left;margin-left:160.2pt;margin-top:189.75pt;width:19.65pt;height:19pt;rotation:-2274283fd;z-index:2517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FVFowIAACo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" adj="10442" fillcolor="red" strokecolor="window" strokeweight="1.5pt">
                <v:textbox>
                  <w:txbxContent>
                    <w:p w14:paraId="382DCAB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06D21DC" wp14:editId="05B8CD1E">
            <wp:extent cx="4320000" cy="3071250"/>
            <wp:effectExtent l="19050" t="19050" r="23495" b="15240"/>
            <wp:docPr id="572" name="図 572" descr="C:\Users\SuguruKUNII\AppData\Local\Microsoft\Windows\INetCacheContent.Word\cmo365-08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uguruKUNII\AppData\Local\Microsoft\Windows\INetCacheContent.Word\cmo365-081.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3071250"/>
                    </a:xfrm>
                    <a:prstGeom prst="rect">
                      <a:avLst/>
                    </a:prstGeom>
                    <a:noFill/>
                    <a:ln>
                      <a:solidFill>
                        <a:schemeClr val="tx1"/>
                      </a:solidFill>
                    </a:ln>
                  </pic:spPr>
                </pic:pic>
              </a:graphicData>
            </a:graphic>
          </wp:inline>
        </w:drawing>
      </w:r>
    </w:p>
    <w:p w14:paraId="4FC70142" w14:textId="77777777" w:rsidR="007C59A3" w:rsidRDefault="007C59A3" w:rsidP="007C59A3"/>
    <w:p w14:paraId="208829F4" w14:textId="77777777" w:rsidR="007C59A3" w:rsidRDefault="007C59A3" w:rsidP="00192943">
      <w:pPr>
        <w:pStyle w:val="a"/>
        <w:numPr>
          <w:ilvl w:val="0"/>
          <w:numId w:val="49"/>
        </w:numPr>
      </w:pPr>
      <w:r>
        <w:rPr>
          <w:rFonts w:hint="eastAsia"/>
        </w:rPr>
        <w:t>しばらくすると、SCCM クライアントに Office 365 ProPlus が展開されます。</w:t>
      </w:r>
    </w:p>
    <w:p w14:paraId="22BE3B7A" w14:textId="77777777" w:rsidR="007C59A3" w:rsidRPr="00AD0D43" w:rsidRDefault="007C59A3" w:rsidP="00192943"/>
    <w:p w14:paraId="76FC75E2" w14:textId="77777777" w:rsidR="00B02C01" w:rsidRDefault="00B02C01">
      <w:pPr>
        <w:widowControl/>
        <w:jc w:val="left"/>
        <w:rPr>
          <w:rFonts w:eastAsia="メイリオ" w:cstheme="majorBidi"/>
          <w:b/>
          <w:sz w:val="28"/>
          <w:szCs w:val="32"/>
        </w:rPr>
      </w:pPr>
      <w:r>
        <w:br w:type="page"/>
      </w:r>
    </w:p>
    <w:p w14:paraId="2AABB8CB" w14:textId="77777777" w:rsidR="007C59A3" w:rsidRDefault="007C59A3" w:rsidP="007C59A3">
      <w:pPr>
        <w:pStyle w:val="1"/>
      </w:pPr>
      <w:bookmarkStart w:id="1356" w:name="_Toc495920969"/>
      <w:bookmarkStart w:id="1357" w:name="_Toc495920970"/>
      <w:bookmarkStart w:id="1358" w:name="_Toc495920971"/>
      <w:bookmarkStart w:id="1359" w:name="_Toc495920972"/>
      <w:bookmarkStart w:id="1360" w:name="_Toc495920973"/>
      <w:bookmarkStart w:id="1361" w:name="_Toc495920974"/>
      <w:bookmarkStart w:id="1362" w:name="_Toc495920975"/>
      <w:bookmarkStart w:id="1363" w:name="_Toc495920976"/>
      <w:bookmarkStart w:id="1364" w:name="_Toc495920977"/>
      <w:bookmarkStart w:id="1365" w:name="_Toc495920978"/>
      <w:bookmarkStart w:id="1366" w:name="_Toc495920979"/>
      <w:bookmarkStart w:id="1367" w:name="_Toc495920980"/>
      <w:bookmarkStart w:id="1368" w:name="_Toc495920981"/>
      <w:bookmarkStart w:id="1369" w:name="_Toc495920982"/>
      <w:bookmarkStart w:id="1370" w:name="_Toc495920983"/>
      <w:bookmarkStart w:id="1371" w:name="_Toc495920984"/>
      <w:bookmarkStart w:id="1372" w:name="_Toc495920985"/>
      <w:bookmarkStart w:id="1373" w:name="_Toc495920986"/>
      <w:bookmarkStart w:id="1374" w:name="_Toc495920987"/>
      <w:bookmarkStart w:id="1375" w:name="_Toc495920988"/>
      <w:bookmarkStart w:id="1376" w:name="_Toc495920989"/>
      <w:bookmarkStart w:id="1377" w:name="_Toc495920990"/>
      <w:bookmarkStart w:id="1378" w:name="_Toc495920991"/>
      <w:bookmarkStart w:id="1379" w:name="_Toc495920992"/>
      <w:bookmarkStart w:id="1380" w:name="_Toc495920993"/>
      <w:bookmarkStart w:id="1381" w:name="_Toc495920994"/>
      <w:bookmarkStart w:id="1382" w:name="_Toc495920996"/>
      <w:bookmarkStart w:id="1383" w:name="_Toc495920997"/>
      <w:bookmarkStart w:id="1384" w:name="_Toc495920998"/>
      <w:bookmarkStart w:id="1385" w:name="_Toc49688539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r>
        <w:rPr>
          <w:rFonts w:hint="eastAsia"/>
        </w:rPr>
        <w:t>【</w:t>
      </w:r>
      <w:r>
        <w:rPr>
          <w:rFonts w:hint="eastAsia"/>
        </w:rPr>
        <w:t>Appendix</w:t>
      </w:r>
      <w:r>
        <w:rPr>
          <w:rFonts w:hint="eastAsia"/>
        </w:rPr>
        <w:t>】</w:t>
      </w:r>
      <w:r>
        <w:rPr>
          <w:rFonts w:hint="eastAsia"/>
        </w:rPr>
        <w:t xml:space="preserve">PowerShell </w:t>
      </w:r>
      <w:r>
        <w:rPr>
          <w:rFonts w:hint="eastAsia"/>
        </w:rPr>
        <w:t>スクリプトを利用した展開</w:t>
      </w:r>
      <w:bookmarkEnd w:id="1385"/>
    </w:p>
    <w:p w14:paraId="18DD1280" w14:textId="23C36CD9" w:rsidR="007C59A3" w:rsidRDefault="007C59A3" w:rsidP="007C59A3">
      <w:r>
        <w:rPr>
          <w:rFonts w:hint="eastAsia"/>
        </w:rPr>
        <w:t>本節では、マイクロソフト社のサポートはありませんが、Gi</w:t>
      </w:r>
      <w:r>
        <w:t>tHub</w:t>
      </w:r>
      <w:r>
        <w:rPr>
          <w:rFonts w:hint="eastAsia"/>
        </w:rPr>
        <w:t>に公開されている Office 365 ProPlus 展開用の PowerShell スクリプトを利用して展開を行います。本節の手順は、</w:t>
      </w:r>
      <w:r w:rsidR="00682E2E">
        <w:rPr>
          <w:rFonts w:hint="eastAsia"/>
        </w:rPr>
        <w:t>9.2 節から 9.3 節</w:t>
      </w:r>
      <w:r>
        <w:rPr>
          <w:rFonts w:hint="eastAsia"/>
        </w:rPr>
        <w:t>の代わりの手順として実行するものです。</w:t>
      </w:r>
    </w:p>
    <w:p w14:paraId="741B684D" w14:textId="0A3CE868" w:rsidR="007C59A3" w:rsidRDefault="007C59A3" w:rsidP="007C59A3">
      <w:r>
        <w:rPr>
          <w:rFonts w:hint="eastAsia"/>
        </w:rPr>
        <w:t>また</w:t>
      </w:r>
      <w:r w:rsidR="00682E2E">
        <w:rPr>
          <w:rFonts w:hint="eastAsia"/>
        </w:rPr>
        <w:t>、</w:t>
      </w:r>
      <w:r>
        <w:rPr>
          <w:rFonts w:hint="eastAsia"/>
        </w:rPr>
        <w:t>本節では</w:t>
      </w:r>
      <w:r w:rsidR="00682E2E">
        <w:rPr>
          <w:rFonts w:hint="eastAsia"/>
        </w:rPr>
        <w:t xml:space="preserve"> </w:t>
      </w:r>
      <w:r>
        <w:rPr>
          <w:rFonts w:hint="eastAsia"/>
        </w:rPr>
        <w:t>[利用可能] 展開オプションを利用し、各クライアント コンピューターからソフトウェア センター画面から展開することを想定して、手順を実行します。</w:t>
      </w:r>
    </w:p>
    <w:p w14:paraId="5A7D4DD4" w14:textId="77777777" w:rsidR="007C59A3" w:rsidRDefault="007C59A3" w:rsidP="007C59A3"/>
    <w:p w14:paraId="141FA199" w14:textId="77777777" w:rsidR="007C59A3" w:rsidRDefault="007C59A3" w:rsidP="007C59A3">
      <w:pPr>
        <w:pStyle w:val="30"/>
      </w:pPr>
      <w:bookmarkStart w:id="1386" w:name="_Toc496885396"/>
      <w:r>
        <w:rPr>
          <w:rFonts w:hint="eastAsia"/>
        </w:rPr>
        <w:t>PowerShell スクリプトの</w:t>
      </w:r>
      <w:r w:rsidRPr="00564CAD">
        <w:t>ダウンロード</w:t>
      </w:r>
      <w:bookmarkEnd w:id="1386"/>
    </w:p>
    <w:p w14:paraId="1C872D6C" w14:textId="77777777" w:rsidR="007C59A3" w:rsidRDefault="007C59A3" w:rsidP="007C59A3">
      <w:pPr>
        <w:pStyle w:val="a"/>
        <w:numPr>
          <w:ilvl w:val="0"/>
          <w:numId w:val="13"/>
        </w:numPr>
      </w:pPr>
      <w:r>
        <w:rPr>
          <w:rFonts w:hint="eastAsia"/>
        </w:rPr>
        <w:t>SCCM サーバーで、ブラウザー</w:t>
      </w:r>
      <w:r w:rsidRPr="00A0522B">
        <w:rPr>
          <w:rFonts w:hint="eastAsia"/>
        </w:rPr>
        <w:t>を起動し、</w:t>
      </w:r>
      <w:r>
        <w:rPr>
          <w:rFonts w:hint="eastAsia"/>
        </w:rPr>
        <w:t>「</w:t>
      </w:r>
      <w:r w:rsidRPr="00336C58">
        <w:t>https://github.com/OfficeDev/Office-IT-Pro-Deployment-Scripts</w:t>
      </w:r>
      <w:r>
        <w:rPr>
          <w:rFonts w:hint="eastAsia"/>
        </w:rPr>
        <w:t>」にアクセスし</w:t>
      </w:r>
      <w:r w:rsidRPr="00A0522B">
        <w:rPr>
          <w:rFonts w:hint="eastAsia"/>
        </w:rPr>
        <w:t>ます。</w:t>
      </w:r>
    </w:p>
    <w:p w14:paraId="08E63C9D" w14:textId="77777777" w:rsidR="007C59A3" w:rsidRDefault="007C59A3" w:rsidP="007C59A3"/>
    <w:p w14:paraId="03B0053E" w14:textId="5D09194C" w:rsidR="007C59A3" w:rsidRDefault="007C59A3" w:rsidP="007C59A3">
      <w:pPr>
        <w:pStyle w:val="a"/>
        <w:numPr>
          <w:ilvl w:val="0"/>
          <w:numId w:val="13"/>
        </w:numPr>
      </w:pPr>
      <w:r>
        <w:t>g</w:t>
      </w:r>
      <w:r>
        <w:rPr>
          <w:rFonts w:hint="eastAsia"/>
        </w:rPr>
        <w:t>ithub 画面で、[</w:t>
      </w:r>
      <w:r>
        <w:t>Clone or download</w:t>
      </w:r>
      <w:r>
        <w:rPr>
          <w:rFonts w:hint="eastAsia"/>
        </w:rPr>
        <w:t>]</w:t>
      </w:r>
      <w:r>
        <w:t xml:space="preserve"> </w:t>
      </w:r>
      <w:r>
        <w:rPr>
          <w:rFonts w:hint="eastAsia"/>
        </w:rPr>
        <w:t>- [Download ZIP] をクリックします。</w:t>
      </w:r>
    </w:p>
    <w:p w14:paraId="12C5C377"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73440" behindDoc="0" locked="0" layoutInCell="1" allowOverlap="1" wp14:anchorId="30EFF47A" wp14:editId="0082C950">
                <wp:simplePos x="0" y="0"/>
                <wp:positionH relativeFrom="margin">
                  <wp:posOffset>4361814</wp:posOffset>
                </wp:positionH>
                <wp:positionV relativeFrom="paragraph">
                  <wp:posOffset>2061211</wp:posOffset>
                </wp:positionV>
                <wp:extent cx="249480" cy="241200"/>
                <wp:effectExtent l="0" t="19050" r="36830" b="6985"/>
                <wp:wrapNone/>
                <wp:docPr id="57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DA075F"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FF47A" id="_x0000_s1283" type="#_x0000_t66" style="position:absolute;left:0;text-align:left;margin-left:343.45pt;margin-top:162.3pt;width:19.65pt;height:19pt;rotation:-2274283fd;z-index:25177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" adj="10442" fillcolor="red" strokecolor="window" strokeweight="1.5pt">
                <v:textbox>
                  <w:txbxContent>
                    <w:p w14:paraId="5EDA075F"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471AD86" wp14:editId="081AAEA6">
            <wp:extent cx="4320000" cy="2841291"/>
            <wp:effectExtent l="19050" t="19050" r="23495" b="16510"/>
            <wp:docPr id="6206" name="図 6206" descr="C:\Users\NorieKunii\AppData\Local\Microsoft\Windows\INetCacheContent.Word\cmo365-1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orieKunii\AppData\Local\Microsoft\Windows\INetCacheContent.Word\cmo365-103.bmp"/>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20000" cy="2841291"/>
                    </a:xfrm>
                    <a:prstGeom prst="rect">
                      <a:avLst/>
                    </a:prstGeom>
                    <a:noFill/>
                    <a:ln>
                      <a:solidFill>
                        <a:schemeClr val="tx1"/>
                      </a:solidFill>
                    </a:ln>
                  </pic:spPr>
                </pic:pic>
              </a:graphicData>
            </a:graphic>
          </wp:inline>
        </w:drawing>
      </w:r>
    </w:p>
    <w:p w14:paraId="6D59BEDF" w14:textId="77777777" w:rsidR="007C59A3" w:rsidRDefault="007C59A3" w:rsidP="007C59A3">
      <w:pPr>
        <w:widowControl/>
        <w:jc w:val="left"/>
      </w:pPr>
      <w:r>
        <w:br w:type="page"/>
      </w:r>
    </w:p>
    <w:p w14:paraId="26FC586A" w14:textId="77777777" w:rsidR="007C59A3" w:rsidRDefault="007C59A3" w:rsidP="007C59A3">
      <w:pPr>
        <w:pStyle w:val="a"/>
        <w:numPr>
          <w:ilvl w:val="0"/>
          <w:numId w:val="13"/>
        </w:numPr>
      </w:pPr>
      <w:r>
        <w:rPr>
          <w:rFonts w:hint="eastAsia"/>
        </w:rPr>
        <w:t>ブラウザー画面で、[保存] をクリックします。</w:t>
      </w:r>
    </w:p>
    <w:p w14:paraId="39D8A776"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74464" behindDoc="0" locked="0" layoutInCell="1" allowOverlap="1" wp14:anchorId="02AAC16E" wp14:editId="6BCB4DBF">
                <wp:simplePos x="0" y="0"/>
                <wp:positionH relativeFrom="margin">
                  <wp:posOffset>3498824</wp:posOffset>
                </wp:positionH>
                <wp:positionV relativeFrom="paragraph">
                  <wp:posOffset>2548433</wp:posOffset>
                </wp:positionV>
                <wp:extent cx="249480" cy="241200"/>
                <wp:effectExtent l="0" t="19050" r="36830" b="6985"/>
                <wp:wrapNone/>
                <wp:docPr id="57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63667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AC16E" id="_x0000_s1284" type="#_x0000_t66" style="position:absolute;left:0;text-align:left;margin-left:275.5pt;margin-top:200.65pt;width:19.65pt;height:19pt;rotation:-2274283fd;z-index:25177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" adj="10442" fillcolor="red" strokecolor="window" strokeweight="1.5pt">
                <v:textbox>
                  <w:txbxContent>
                    <w:p w14:paraId="5E63667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1728419" wp14:editId="51429503">
            <wp:extent cx="4320000" cy="2841291"/>
            <wp:effectExtent l="19050" t="19050" r="23495" b="16510"/>
            <wp:docPr id="6207" name="図 6207" descr="C:\Users\NorieKunii\AppData\Local\Microsoft\Windows\INetCacheContent.Word\cmo365-1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orieKunii\AppData\Local\Microsoft\Windows\INetCacheContent.Word\cmo365-104.bmp"/>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20000" cy="2841291"/>
                    </a:xfrm>
                    <a:prstGeom prst="rect">
                      <a:avLst/>
                    </a:prstGeom>
                    <a:noFill/>
                    <a:ln>
                      <a:solidFill>
                        <a:schemeClr val="tx1"/>
                      </a:solidFill>
                    </a:ln>
                  </pic:spPr>
                </pic:pic>
              </a:graphicData>
            </a:graphic>
          </wp:inline>
        </w:drawing>
      </w:r>
    </w:p>
    <w:p w14:paraId="265EA6E5" w14:textId="77777777" w:rsidR="007C59A3" w:rsidRPr="00002A8E" w:rsidRDefault="007C59A3" w:rsidP="007C59A3"/>
    <w:p w14:paraId="1835537E" w14:textId="77777777" w:rsidR="007C59A3" w:rsidRDefault="007C59A3" w:rsidP="007C59A3">
      <w:pPr>
        <w:pStyle w:val="a"/>
        <w:numPr>
          <w:ilvl w:val="0"/>
          <w:numId w:val="13"/>
        </w:numPr>
      </w:pPr>
      <w:r>
        <w:rPr>
          <w:rFonts w:hint="eastAsia"/>
        </w:rPr>
        <w:t>ブラウザー画面で、[ファイルを開く] をクリックします。</w:t>
      </w:r>
    </w:p>
    <w:p w14:paraId="50D0DA5F"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75488" behindDoc="0" locked="0" layoutInCell="1" allowOverlap="1" wp14:anchorId="025B7D85" wp14:editId="0AEAFA3D">
                <wp:simplePos x="0" y="0"/>
                <wp:positionH relativeFrom="margin">
                  <wp:posOffset>2751480</wp:posOffset>
                </wp:positionH>
                <wp:positionV relativeFrom="paragraph">
                  <wp:posOffset>2571445</wp:posOffset>
                </wp:positionV>
                <wp:extent cx="249480" cy="241200"/>
                <wp:effectExtent l="0" t="19050" r="36830" b="6985"/>
                <wp:wrapNone/>
                <wp:docPr id="57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3E8DA7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B7D85" id="_x0000_s1285" type="#_x0000_t66" style="position:absolute;left:0;text-align:left;margin-left:216.65pt;margin-top:202.5pt;width:19.65pt;height:19pt;rotation:-2274283fd;z-index:25177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ZxQ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" adj="10442" fillcolor="red" strokecolor="window" strokeweight="1.5pt">
                <v:textbox>
                  <w:txbxContent>
                    <w:p w14:paraId="53E8DA7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38E9C00" wp14:editId="4103926B">
            <wp:extent cx="4320000" cy="2841291"/>
            <wp:effectExtent l="19050" t="19050" r="23495" b="16510"/>
            <wp:docPr id="6240" name="図 6240" descr="C:\Users\NorieKunii\AppData\Local\Microsoft\Windows\INetCacheContent.Word\cmo365-1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orieKunii\AppData\Local\Microsoft\Windows\INetCacheContent.Word\cmo365-106.bmp"/>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20000" cy="2841291"/>
                    </a:xfrm>
                    <a:prstGeom prst="rect">
                      <a:avLst/>
                    </a:prstGeom>
                    <a:noFill/>
                    <a:ln>
                      <a:solidFill>
                        <a:schemeClr val="tx1"/>
                      </a:solidFill>
                    </a:ln>
                  </pic:spPr>
                </pic:pic>
              </a:graphicData>
            </a:graphic>
          </wp:inline>
        </w:drawing>
      </w:r>
    </w:p>
    <w:p w14:paraId="2710D128" w14:textId="77777777" w:rsidR="007C59A3" w:rsidRDefault="007C59A3" w:rsidP="007C59A3">
      <w:pPr>
        <w:widowControl/>
        <w:jc w:val="left"/>
      </w:pPr>
      <w:r>
        <w:br w:type="page"/>
      </w:r>
    </w:p>
    <w:p w14:paraId="4B34B689" w14:textId="77777777" w:rsidR="007C59A3" w:rsidRDefault="007C59A3" w:rsidP="007C59A3">
      <w:pPr>
        <w:pStyle w:val="a"/>
        <w:numPr>
          <w:ilvl w:val="0"/>
          <w:numId w:val="13"/>
        </w:numPr>
      </w:pPr>
      <w:r>
        <w:rPr>
          <w:rFonts w:hint="eastAsia"/>
        </w:rPr>
        <w:t>開いたフォルダーから、[Setup-CMOfficeDeployment] を Cドライブのルートにコピーします。</w:t>
      </w:r>
    </w:p>
    <w:p w14:paraId="404B78CA"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801088" behindDoc="0" locked="0" layoutInCell="1" allowOverlap="1" wp14:anchorId="4114E91D" wp14:editId="5A3FD9FF">
                <wp:simplePos x="0" y="0"/>
                <wp:positionH relativeFrom="margin">
                  <wp:posOffset>1609725</wp:posOffset>
                </wp:positionH>
                <wp:positionV relativeFrom="paragraph">
                  <wp:posOffset>1189990</wp:posOffset>
                </wp:positionV>
                <wp:extent cx="249480" cy="241200"/>
                <wp:effectExtent l="0" t="19050" r="36830" b="6985"/>
                <wp:wrapNone/>
                <wp:docPr id="57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CC1731"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4E91D" id="_x0000_s1286" type="#_x0000_t66" style="position:absolute;left:0;text-align:left;margin-left:126.75pt;margin-top:93.7pt;width:19.65pt;height:19pt;rotation:-2274283fd;z-index:25180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" adj="10442" fillcolor="red" strokecolor="window" strokeweight="1.5pt">
                <v:textbox>
                  <w:txbxContent>
                    <w:p w14:paraId="64CC1731"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E9AEB05" wp14:editId="7837016B">
            <wp:extent cx="3060000" cy="2307102"/>
            <wp:effectExtent l="19050" t="19050" r="26670" b="17145"/>
            <wp:docPr id="6241" name="図 6241" descr="C:\Users\NorieKunii\AppData\Local\Microsoft\Windows\INetCacheContent.Word\cmo365-1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orieKunii\AppData\Local\Microsoft\Windows\INetCacheContent.Word\cmo365-139.bm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060000" cy="2307102"/>
                    </a:xfrm>
                    <a:prstGeom prst="rect">
                      <a:avLst/>
                    </a:prstGeom>
                    <a:noFill/>
                    <a:ln>
                      <a:solidFill>
                        <a:schemeClr val="tx1"/>
                      </a:solidFill>
                    </a:ln>
                  </pic:spPr>
                </pic:pic>
              </a:graphicData>
            </a:graphic>
          </wp:inline>
        </w:drawing>
      </w:r>
    </w:p>
    <w:p w14:paraId="04A2B27C" w14:textId="77777777" w:rsidR="007C59A3" w:rsidRPr="00AA50C9" w:rsidRDefault="007C59A3" w:rsidP="007C59A3">
      <w:pPr>
        <w:widowControl/>
        <w:jc w:val="left"/>
        <w:rPr>
          <w:noProof/>
        </w:rPr>
      </w:pPr>
      <w:r>
        <w:br w:type="page"/>
      </w:r>
    </w:p>
    <w:p w14:paraId="70A5DFF0" w14:textId="77777777" w:rsidR="007C59A3" w:rsidRPr="00817C0B" w:rsidRDefault="007C59A3" w:rsidP="007C59A3">
      <w:pPr>
        <w:pStyle w:val="30"/>
      </w:pPr>
      <w:bookmarkStart w:id="1387" w:name="_Toc496885397"/>
      <w:r>
        <w:rPr>
          <w:rFonts w:hint="eastAsia"/>
        </w:rPr>
        <w:t>Office 365 ProPlus コンテンツのダウンロード</w:t>
      </w:r>
      <w:bookmarkEnd w:id="1387"/>
    </w:p>
    <w:p w14:paraId="268CF06D" w14:textId="77777777" w:rsidR="007C59A3" w:rsidRDefault="007C59A3" w:rsidP="007C59A3">
      <w:pPr>
        <w:pStyle w:val="a"/>
        <w:numPr>
          <w:ilvl w:val="0"/>
          <w:numId w:val="7"/>
        </w:numPr>
      </w:pPr>
      <w:r>
        <w:rPr>
          <w:rFonts w:hint="eastAsia"/>
        </w:rPr>
        <w:t>SCCM サーバーに、</w:t>
      </w:r>
      <w:r>
        <w:t>”</w:t>
      </w:r>
      <w:r>
        <w:rPr>
          <w:rFonts w:hint="eastAsia"/>
        </w:rPr>
        <w:t>CONTOSO\Administrator</w:t>
      </w:r>
      <w:r>
        <w:t>”</w:t>
      </w:r>
      <w:r>
        <w:rPr>
          <w:rFonts w:hint="eastAsia"/>
        </w:rPr>
        <w:t xml:space="preserve"> でサインインし、エクスプローラーを起動します。</w:t>
      </w:r>
    </w:p>
    <w:p w14:paraId="07F0515B" w14:textId="77777777" w:rsidR="007C59A3" w:rsidRDefault="007C59A3" w:rsidP="007C59A3">
      <w:pPr>
        <w:pStyle w:val="a"/>
        <w:numPr>
          <w:ilvl w:val="0"/>
          <w:numId w:val="0"/>
        </w:numPr>
        <w:ind w:left="420"/>
      </w:pPr>
    </w:p>
    <w:p w14:paraId="296DB5AD" w14:textId="77777777" w:rsidR="007C59A3" w:rsidRDefault="007C59A3" w:rsidP="007C59A3">
      <w:pPr>
        <w:pStyle w:val="a"/>
        <w:numPr>
          <w:ilvl w:val="0"/>
          <w:numId w:val="7"/>
        </w:numPr>
      </w:pPr>
      <w:r>
        <w:rPr>
          <w:rFonts w:hint="eastAsia"/>
        </w:rPr>
        <w:t>エクスプローラー画面で、Cドライブを開き、OffceDeployment フォルダーを作成します。</w:t>
      </w:r>
    </w:p>
    <w:p w14:paraId="70DF685D"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76512" behindDoc="0" locked="0" layoutInCell="1" allowOverlap="1" wp14:anchorId="713E6792" wp14:editId="02183611">
                <wp:simplePos x="0" y="0"/>
                <wp:positionH relativeFrom="margin">
                  <wp:posOffset>1384732</wp:posOffset>
                </wp:positionH>
                <wp:positionV relativeFrom="paragraph">
                  <wp:posOffset>727202</wp:posOffset>
                </wp:positionV>
                <wp:extent cx="249480" cy="241200"/>
                <wp:effectExtent l="0" t="19050" r="36830" b="6985"/>
                <wp:wrapNone/>
                <wp:docPr id="57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0016D4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E6792" id="_x0000_s1287" type="#_x0000_t66" style="position:absolute;left:0;text-align:left;margin-left:109.05pt;margin-top:57.25pt;width:19.65pt;height:19pt;rotation:-2274283fd;z-index:25177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ubLpAIAACo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" adj="10442" fillcolor="red" strokecolor="window" strokeweight="1.5pt">
                <v:textbox>
                  <w:txbxContent>
                    <w:p w14:paraId="60016D4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5DEDE8C" wp14:editId="020C9FCB">
            <wp:extent cx="3060000" cy="2303978"/>
            <wp:effectExtent l="19050" t="19050" r="26670" b="20320"/>
            <wp:docPr id="6242" name="図 6242" descr="C:\Users\NorieKunii\AppData\Local\Microsoft\Windows\INetCacheContent.Word\cmo365-1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orieKunii\AppData\Local\Microsoft\Windows\INetCacheContent.Word\cmo365-140.bm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060000" cy="2303978"/>
                    </a:xfrm>
                    <a:prstGeom prst="rect">
                      <a:avLst/>
                    </a:prstGeom>
                    <a:noFill/>
                    <a:ln>
                      <a:solidFill>
                        <a:schemeClr val="tx1"/>
                      </a:solidFill>
                    </a:ln>
                  </pic:spPr>
                </pic:pic>
              </a:graphicData>
            </a:graphic>
          </wp:inline>
        </w:drawing>
      </w:r>
    </w:p>
    <w:p w14:paraId="31CA3D25" w14:textId="77777777" w:rsidR="007C59A3" w:rsidRPr="00DD424A" w:rsidRDefault="007C59A3" w:rsidP="007C59A3"/>
    <w:p w14:paraId="3698940D" w14:textId="77777777" w:rsidR="007C59A3" w:rsidRDefault="007C59A3" w:rsidP="007C59A3">
      <w:pPr>
        <w:pStyle w:val="a"/>
        <w:numPr>
          <w:ilvl w:val="0"/>
          <w:numId w:val="7"/>
        </w:numPr>
      </w:pPr>
      <w:r>
        <w:rPr>
          <w:rFonts w:hint="eastAsia"/>
        </w:rPr>
        <w:t xml:space="preserve">Windows </w:t>
      </w:r>
      <w:r>
        <w:t xml:space="preserve">PowerShell </w:t>
      </w:r>
      <w:r>
        <w:rPr>
          <w:rFonts w:hint="eastAsia"/>
        </w:rPr>
        <w:t>を起動します。</w:t>
      </w:r>
    </w:p>
    <w:p w14:paraId="167487DF" w14:textId="77777777" w:rsidR="007C59A3" w:rsidRPr="009E278D" w:rsidRDefault="007C59A3" w:rsidP="007C59A3">
      <w:pPr>
        <w:rPr>
          <w:noProof/>
        </w:rPr>
      </w:pPr>
    </w:p>
    <w:p w14:paraId="0F8D44FD" w14:textId="77777777" w:rsidR="007C59A3" w:rsidRDefault="007C59A3" w:rsidP="007C59A3">
      <w:pPr>
        <w:pStyle w:val="a"/>
        <w:numPr>
          <w:ilvl w:val="0"/>
          <w:numId w:val="7"/>
        </w:numPr>
      </w:pPr>
      <w:r>
        <w:rPr>
          <w:rFonts w:hint="eastAsia"/>
        </w:rPr>
        <w:t xml:space="preserve">Windows </w:t>
      </w:r>
      <w:r>
        <w:t>PowerShell</w:t>
      </w:r>
      <w:r>
        <w:rPr>
          <w:rFonts w:hint="eastAsia"/>
        </w:rPr>
        <w:t xml:space="preserve"> 画面で、「</w:t>
      </w:r>
      <w:r w:rsidRPr="00DD424A">
        <w:rPr>
          <w:rFonts w:hint="eastAsia"/>
          <w:b/>
        </w:rPr>
        <w:t xml:space="preserve">cd </w:t>
      </w:r>
      <w:r w:rsidRPr="00DD424A">
        <w:rPr>
          <w:b/>
        </w:rPr>
        <w:t>C:\Setup-CMOfiiceDeployment\</w:t>
      </w:r>
      <w:r>
        <w:rPr>
          <w:rFonts w:hint="eastAsia"/>
        </w:rPr>
        <w:t>」</w:t>
      </w:r>
      <w:r>
        <w:t xml:space="preserve"> </w:t>
      </w:r>
      <w:r>
        <w:rPr>
          <w:rFonts w:hint="eastAsia"/>
        </w:rPr>
        <w:t>と入力し、Enter キーを押します。</w:t>
      </w:r>
    </w:p>
    <w:p w14:paraId="399C629F" w14:textId="77777777" w:rsidR="007C59A3" w:rsidRDefault="007C59A3" w:rsidP="007C59A3">
      <w:pPr>
        <w:pStyle w:val="C"/>
      </w:pPr>
      <w:r>
        <w:rPr>
          <w:noProof/>
        </w:rPr>
        <w:drawing>
          <wp:inline distT="0" distB="0" distL="0" distR="0" wp14:anchorId="395AEDC3" wp14:editId="70602276">
            <wp:extent cx="5129530" cy="748414"/>
            <wp:effectExtent l="19050" t="19050" r="13970" b="13970"/>
            <wp:docPr id="6243" name="図 6243" descr="C:\Users\NorieKunii\AppData\Local\Microsoft\Windows\INetCacheContent.Word\cmo365-14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orieKunii\AppData\Local\Microsoft\Windows\INetCacheContent.Word\cmo365-141.bm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129530" cy="748414"/>
                    </a:xfrm>
                    <a:prstGeom prst="rect">
                      <a:avLst/>
                    </a:prstGeom>
                    <a:noFill/>
                    <a:ln>
                      <a:solidFill>
                        <a:schemeClr val="tx1"/>
                      </a:solidFill>
                    </a:ln>
                  </pic:spPr>
                </pic:pic>
              </a:graphicData>
            </a:graphic>
          </wp:inline>
        </w:drawing>
      </w:r>
    </w:p>
    <w:p w14:paraId="3F8036E4" w14:textId="77777777" w:rsidR="007C59A3" w:rsidRPr="00B43FD2" w:rsidRDefault="007C59A3" w:rsidP="007C59A3"/>
    <w:p w14:paraId="34C6AD75" w14:textId="77777777" w:rsidR="007C59A3" w:rsidRPr="009E278D" w:rsidRDefault="007C59A3" w:rsidP="007C59A3">
      <w:pPr>
        <w:pStyle w:val="a"/>
        <w:numPr>
          <w:ilvl w:val="0"/>
          <w:numId w:val="7"/>
        </w:numPr>
      </w:pPr>
      <w:r>
        <w:rPr>
          <w:rFonts w:hint="eastAsia"/>
        </w:rPr>
        <w:t xml:space="preserve">Windows </w:t>
      </w:r>
      <w:r>
        <w:t>PowerShell</w:t>
      </w:r>
      <w:r>
        <w:rPr>
          <w:rFonts w:hint="eastAsia"/>
        </w:rPr>
        <w:t xml:space="preserve"> 画面で、「</w:t>
      </w:r>
      <w:r w:rsidRPr="00DD424A">
        <w:rPr>
          <w:b/>
        </w:rPr>
        <w:t>. .\Setup-CMOfficeDeployment.ps1</w:t>
      </w:r>
      <w:r>
        <w:rPr>
          <w:rFonts w:hint="eastAsia"/>
        </w:rPr>
        <w:t>」 と入力し、Enter キーを押します。</w:t>
      </w:r>
    </w:p>
    <w:p w14:paraId="44F9392C" w14:textId="77777777" w:rsidR="007C59A3" w:rsidRDefault="007C59A3" w:rsidP="007C59A3">
      <w:pPr>
        <w:pStyle w:val="C"/>
      </w:pPr>
      <w:r>
        <w:rPr>
          <w:noProof/>
        </w:rPr>
        <w:drawing>
          <wp:inline distT="0" distB="0" distL="0" distR="0" wp14:anchorId="33170ACB" wp14:editId="1605E664">
            <wp:extent cx="5129530" cy="749341"/>
            <wp:effectExtent l="19050" t="19050" r="13970" b="12700"/>
            <wp:docPr id="6244" name="図 6244" descr="C:\Users\NorieKunii\AppData\Local\Microsoft\Windows\INetCacheContent.Word\cmo365-14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orieKunii\AppData\Local\Microsoft\Windows\INetCacheContent.Word\cmo365-142.bm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129530" cy="749341"/>
                    </a:xfrm>
                    <a:prstGeom prst="rect">
                      <a:avLst/>
                    </a:prstGeom>
                    <a:noFill/>
                    <a:ln>
                      <a:solidFill>
                        <a:schemeClr val="tx1"/>
                      </a:solidFill>
                    </a:ln>
                  </pic:spPr>
                </pic:pic>
              </a:graphicData>
            </a:graphic>
          </wp:inline>
        </w:drawing>
      </w:r>
    </w:p>
    <w:p w14:paraId="28131465" w14:textId="77777777" w:rsidR="007C59A3" w:rsidRDefault="007C59A3" w:rsidP="007C59A3">
      <w:pPr>
        <w:widowControl/>
        <w:jc w:val="left"/>
        <w:rPr>
          <w:noProof/>
        </w:rPr>
      </w:pPr>
      <w:r>
        <w:br w:type="page"/>
      </w:r>
    </w:p>
    <w:p w14:paraId="7F021E23" w14:textId="77777777" w:rsidR="007C59A3" w:rsidRDefault="007C59A3" w:rsidP="007C59A3">
      <w:pPr>
        <w:pStyle w:val="a"/>
        <w:numPr>
          <w:ilvl w:val="0"/>
          <w:numId w:val="7"/>
        </w:numPr>
      </w:pPr>
      <w:r>
        <w:rPr>
          <w:rFonts w:hint="eastAsia"/>
        </w:rPr>
        <w:t xml:space="preserve">Windows </w:t>
      </w:r>
      <w:r>
        <w:t>PowerShell</w:t>
      </w:r>
      <w:r>
        <w:rPr>
          <w:rFonts w:hint="eastAsia"/>
        </w:rPr>
        <w:t xml:space="preserve"> 画面で、「</w:t>
      </w:r>
      <w:r w:rsidRPr="00DD424A">
        <w:rPr>
          <w:b/>
        </w:rPr>
        <w:t xml:space="preserve">Download-CMOfficeChannelFiles -Channels Deferred -Bitness v32 -OfficeFilesPath </w:t>
      </w:r>
      <w:r w:rsidRPr="00DD424A">
        <w:rPr>
          <w:rFonts w:hint="eastAsia"/>
          <w:b/>
        </w:rPr>
        <w:t>C</w:t>
      </w:r>
      <w:r w:rsidRPr="00DD424A">
        <w:rPr>
          <w:b/>
        </w:rPr>
        <w:t>:\OfficeChannels</w:t>
      </w:r>
      <w:r w:rsidRPr="00DD424A">
        <w:rPr>
          <w:rFonts w:hint="eastAsia"/>
          <w:b/>
        </w:rPr>
        <w:t xml:space="preserve"> </w:t>
      </w:r>
      <w:r w:rsidRPr="00DD424A">
        <w:rPr>
          <w:b/>
        </w:rPr>
        <w:t>-Languages ja-jp -PartialLanguages eu-es -ProofingLanguages zu-za</w:t>
      </w:r>
      <w:r>
        <w:rPr>
          <w:rFonts w:hint="eastAsia"/>
        </w:rPr>
        <w:t>」 と入力し、Enter キーを押します。</w:t>
      </w:r>
    </w:p>
    <w:p w14:paraId="0F4B0E71" w14:textId="77777777" w:rsidR="007C59A3" w:rsidRDefault="007C59A3" w:rsidP="007C59A3">
      <w:pPr>
        <w:pStyle w:val="C"/>
      </w:pPr>
      <w:r>
        <w:rPr>
          <w:noProof/>
        </w:rPr>
        <w:drawing>
          <wp:inline distT="0" distB="0" distL="0" distR="0" wp14:anchorId="7B64393B" wp14:editId="4EF48165">
            <wp:extent cx="5129530" cy="749341"/>
            <wp:effectExtent l="19050" t="19050" r="13970" b="12700"/>
            <wp:docPr id="6245" name="図 6245" descr="C:\Users\NorieKunii\AppData\Local\Microsoft\Windows\INetCacheContent.Word\cmo365-14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orieKunii\AppData\Local\Microsoft\Windows\INetCacheContent.Word\cmo365-143.bmp"/>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129530" cy="749341"/>
                    </a:xfrm>
                    <a:prstGeom prst="rect">
                      <a:avLst/>
                    </a:prstGeom>
                    <a:noFill/>
                    <a:ln>
                      <a:solidFill>
                        <a:schemeClr val="tx1"/>
                      </a:solidFill>
                    </a:ln>
                  </pic:spPr>
                </pic:pic>
              </a:graphicData>
            </a:graphic>
          </wp:inline>
        </w:drawing>
      </w:r>
    </w:p>
    <w:p w14:paraId="4D75C3EA" w14:textId="77777777" w:rsidR="007C59A3" w:rsidRDefault="007C59A3" w:rsidP="007C59A3">
      <w:pPr>
        <w:pStyle w:val="C"/>
      </w:pPr>
      <w:r>
        <w:rPr>
          <w:rFonts w:hint="eastAsia"/>
        </w:rPr>
        <w:t>NOTE:</w:t>
      </w:r>
    </w:p>
    <w:p w14:paraId="39E9D10F" w14:textId="77777777" w:rsidR="007C59A3" w:rsidRPr="0035484B" w:rsidRDefault="007C59A3" w:rsidP="007C59A3">
      <w:pPr>
        <w:pStyle w:val="C"/>
      </w:pPr>
      <w:r>
        <w:rPr>
          <w:rFonts w:hint="eastAsia"/>
        </w:rPr>
        <w:t>PartialLanguages と ProofingLanguages オプションは本来不要なオプションですが、Download-CMOfficeChannelFiles コマンドレット実行時には必須オプションであるため、適当な値と共に指定しています。2つのオプションの値は指定可能なオプションであれば、どのような値を設定しても展開には影響ありません。</w:t>
      </w:r>
    </w:p>
    <w:p w14:paraId="5A05F940" w14:textId="77777777" w:rsidR="007C59A3" w:rsidRDefault="007C59A3" w:rsidP="007C59A3">
      <w:pPr>
        <w:widowControl/>
        <w:jc w:val="left"/>
        <w:rPr>
          <w:rFonts w:cstheme="majorBidi"/>
          <w:b/>
          <w:sz w:val="28"/>
          <w:szCs w:val="28"/>
        </w:rPr>
      </w:pPr>
      <w:r>
        <w:br w:type="page"/>
      </w:r>
    </w:p>
    <w:p w14:paraId="3237ED0F" w14:textId="77777777" w:rsidR="007C59A3" w:rsidRDefault="007C59A3" w:rsidP="007C59A3">
      <w:pPr>
        <w:pStyle w:val="30"/>
      </w:pPr>
      <w:bookmarkStart w:id="1388" w:name="_Toc496885398"/>
      <w:r w:rsidRPr="001F72BA">
        <w:t>PowerShellスクリプトを活用したパッケージの作成</w:t>
      </w:r>
      <w:r>
        <w:rPr>
          <w:rFonts w:hint="eastAsia"/>
        </w:rPr>
        <w:t>と展開</w:t>
      </w:r>
      <w:bookmarkEnd w:id="1388"/>
    </w:p>
    <w:p w14:paraId="268E2600" w14:textId="77777777" w:rsidR="007C59A3" w:rsidRDefault="007C59A3" w:rsidP="007C59A3">
      <w:pPr>
        <w:pStyle w:val="a"/>
        <w:numPr>
          <w:ilvl w:val="0"/>
          <w:numId w:val="15"/>
        </w:numPr>
      </w:pPr>
      <w:r>
        <w:rPr>
          <w:rFonts w:hint="eastAsia"/>
        </w:rPr>
        <w:t xml:space="preserve">Windows </w:t>
      </w:r>
      <w:r>
        <w:t>PowerShell</w:t>
      </w:r>
      <w:r>
        <w:rPr>
          <w:rFonts w:hint="eastAsia"/>
        </w:rPr>
        <w:t xml:space="preserve"> 画面で、「</w:t>
      </w:r>
      <w:r w:rsidRPr="00DD424A">
        <w:rPr>
          <w:b/>
        </w:rPr>
        <w:t>Create-CMOfficePackage -Channels Deferred -OfficeSourceFilesPath C:\OfficeChannels -MoveSourceFiles $true -SiteCode P01 -Bitness v32</w:t>
      </w:r>
      <w:r>
        <w:rPr>
          <w:rFonts w:hint="eastAsia"/>
        </w:rPr>
        <w:t>」 を入力し、Enter キーを押します。</w:t>
      </w:r>
    </w:p>
    <w:p w14:paraId="3654A7C4" w14:textId="77777777" w:rsidR="007C59A3" w:rsidRDefault="007C59A3" w:rsidP="007C59A3">
      <w:pPr>
        <w:pStyle w:val="C"/>
      </w:pPr>
      <w:r>
        <w:rPr>
          <w:noProof/>
        </w:rPr>
        <w:drawing>
          <wp:inline distT="0" distB="0" distL="0" distR="0" wp14:anchorId="1514EE5D" wp14:editId="5F092420">
            <wp:extent cx="4320000" cy="633423"/>
            <wp:effectExtent l="19050" t="19050" r="23495" b="14605"/>
            <wp:docPr id="6246" name="図 6246" descr="C:\Users\NorieKunii\AppData\Local\Microsoft\Windows\INetCacheContent.Word\cmo365-14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orieKunii\AppData\Local\Microsoft\Windows\INetCacheContent.Word\cmo365-144.bmp"/>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320000" cy="633423"/>
                    </a:xfrm>
                    <a:prstGeom prst="rect">
                      <a:avLst/>
                    </a:prstGeom>
                    <a:noFill/>
                    <a:ln>
                      <a:solidFill>
                        <a:schemeClr val="tx1"/>
                      </a:solidFill>
                    </a:ln>
                  </pic:spPr>
                </pic:pic>
              </a:graphicData>
            </a:graphic>
          </wp:inline>
        </w:drawing>
      </w:r>
    </w:p>
    <w:p w14:paraId="68B4D4E8" w14:textId="77777777" w:rsidR="007C59A3" w:rsidRDefault="007C59A3" w:rsidP="007C59A3">
      <w:pPr>
        <w:pStyle w:val="C"/>
      </w:pPr>
      <w:r>
        <w:rPr>
          <w:rFonts w:hint="eastAsia"/>
        </w:rPr>
        <w:t>NOTE:</w:t>
      </w:r>
    </w:p>
    <w:p w14:paraId="7C58A5CA" w14:textId="77777777" w:rsidR="007C59A3" w:rsidRDefault="007C59A3" w:rsidP="007C59A3">
      <w:pPr>
        <w:pStyle w:val="C"/>
      </w:pPr>
      <w:r>
        <w:rPr>
          <w:rFonts w:hint="eastAsia"/>
        </w:rPr>
        <w:t>SiteCode オプションの値にはサイトコードが入ります。本書では基本環境構築編の設定に基づき、P01 を指定しています。</w:t>
      </w:r>
    </w:p>
    <w:p w14:paraId="6FDD2A98" w14:textId="77777777" w:rsidR="007C59A3" w:rsidRPr="00E158A6" w:rsidRDefault="007C59A3" w:rsidP="007C59A3"/>
    <w:p w14:paraId="12B7FEEF" w14:textId="77777777" w:rsidR="007C59A3" w:rsidRDefault="007C59A3" w:rsidP="007C59A3">
      <w:pPr>
        <w:pStyle w:val="a"/>
        <w:numPr>
          <w:ilvl w:val="0"/>
          <w:numId w:val="15"/>
        </w:numPr>
      </w:pPr>
      <w:r>
        <w:rPr>
          <w:rFonts w:hint="eastAsia"/>
        </w:rPr>
        <w:t xml:space="preserve">Windows </w:t>
      </w:r>
      <w:r>
        <w:t>PowerShell</w:t>
      </w:r>
      <w:r>
        <w:rPr>
          <w:rFonts w:hint="eastAsia"/>
        </w:rPr>
        <w:t xml:space="preserve"> 画面で、「</w:t>
      </w:r>
      <w:r w:rsidRPr="00DD424A">
        <w:rPr>
          <w:b/>
        </w:rPr>
        <w:t>Create-CMOfficeDeploymentProgram -Channels Deferred -Bitness v32 -DeploymentType DeployWithConfigurationFile -SiteCode P01</w:t>
      </w:r>
      <w:r>
        <w:rPr>
          <w:rFonts w:hint="eastAsia"/>
        </w:rPr>
        <w:t>」 を入力し、Enter キーを押します。</w:t>
      </w:r>
    </w:p>
    <w:p w14:paraId="37BBD816" w14:textId="77777777" w:rsidR="007C59A3" w:rsidRDefault="007C59A3" w:rsidP="007C59A3">
      <w:pPr>
        <w:pStyle w:val="C"/>
      </w:pPr>
      <w:r>
        <w:rPr>
          <w:noProof/>
        </w:rPr>
        <w:drawing>
          <wp:inline distT="0" distB="0" distL="0" distR="0" wp14:anchorId="7CBBBE42" wp14:editId="497ED3A0">
            <wp:extent cx="4320000" cy="650205"/>
            <wp:effectExtent l="19050" t="19050" r="23495" b="17145"/>
            <wp:docPr id="6247" name="図 6247" descr="C:\Users\NorieKunii\AppData\Local\Microsoft\Windows\INetCacheContent.Word\cmo365-14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o365-145.bmp"/>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20000" cy="650205"/>
                    </a:xfrm>
                    <a:prstGeom prst="rect">
                      <a:avLst/>
                    </a:prstGeom>
                    <a:noFill/>
                    <a:ln>
                      <a:solidFill>
                        <a:schemeClr val="tx1"/>
                      </a:solidFill>
                    </a:ln>
                  </pic:spPr>
                </pic:pic>
              </a:graphicData>
            </a:graphic>
          </wp:inline>
        </w:drawing>
      </w:r>
    </w:p>
    <w:p w14:paraId="3C5DA5D9" w14:textId="77777777" w:rsidR="007C59A3" w:rsidRDefault="007C59A3" w:rsidP="007C59A3">
      <w:pPr>
        <w:widowControl/>
        <w:jc w:val="left"/>
      </w:pPr>
    </w:p>
    <w:p w14:paraId="6FB05836" w14:textId="77777777" w:rsidR="007C59A3" w:rsidRDefault="007C59A3" w:rsidP="007C59A3">
      <w:pPr>
        <w:widowControl/>
        <w:jc w:val="left"/>
        <w:rPr>
          <w:noProof/>
        </w:rPr>
      </w:pPr>
      <w:r>
        <w:br w:type="page"/>
      </w:r>
    </w:p>
    <w:p w14:paraId="5B34FC69" w14:textId="77777777" w:rsidR="007C59A3" w:rsidRDefault="007C59A3" w:rsidP="007C59A3">
      <w:pPr>
        <w:pStyle w:val="a"/>
        <w:numPr>
          <w:ilvl w:val="0"/>
          <w:numId w:val="15"/>
        </w:numPr>
      </w:pPr>
      <w:r>
        <w:t>ConfigMgr コンソール画面で、</w:t>
      </w:r>
      <w:r>
        <w:rPr>
          <w:rFonts w:hint="eastAsia"/>
        </w:rPr>
        <w:t>[ソフトウェア ライブラリ] ワークスペースをクリックし、[アプリーケーション管理]</w:t>
      </w:r>
      <w:r>
        <w:t xml:space="preserve"> - [</w:t>
      </w:r>
      <w:r>
        <w:rPr>
          <w:rFonts w:hint="eastAsia"/>
        </w:rPr>
        <w:t>パッケージ</w:t>
      </w:r>
      <w:r>
        <w:t>]</w:t>
      </w:r>
      <w:r>
        <w:rPr>
          <w:rFonts w:hint="eastAsia"/>
        </w:rPr>
        <w:t xml:space="preserve"> をクリックし、[Offce 365 ProPlus] をクリックして、[プログラム] タブをクリックします。[D</w:t>
      </w:r>
      <w:r>
        <w:t>e</w:t>
      </w:r>
      <w:r>
        <w:rPr>
          <w:rFonts w:hint="eastAsia"/>
        </w:rPr>
        <w:t>ploy Deferred Channel] を右クリックして、[プロパティ] をクリックします。</w:t>
      </w:r>
    </w:p>
    <w:p w14:paraId="1AC43E75"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77536" behindDoc="0" locked="0" layoutInCell="1" allowOverlap="1" wp14:anchorId="21897F76" wp14:editId="32EB9FA5">
                <wp:simplePos x="0" y="0"/>
                <wp:positionH relativeFrom="margin">
                  <wp:posOffset>821310</wp:posOffset>
                </wp:positionH>
                <wp:positionV relativeFrom="paragraph">
                  <wp:posOffset>2429255</wp:posOffset>
                </wp:positionV>
                <wp:extent cx="249480" cy="241200"/>
                <wp:effectExtent l="0" t="19050" r="36830" b="6985"/>
                <wp:wrapNone/>
                <wp:docPr id="57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E89D2A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97F76" id="_x0000_s1288" type="#_x0000_t66" style="position:absolute;left:0;text-align:left;margin-left:64.65pt;margin-top:191.3pt;width:19.65pt;height:19pt;rotation:-2274283fd;z-index:25177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74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" adj="10442" fillcolor="red" strokecolor="window" strokeweight="1.5pt">
                <v:textbox>
                  <w:txbxContent>
                    <w:p w14:paraId="4E89D2A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81632" behindDoc="0" locked="0" layoutInCell="1" allowOverlap="1" wp14:anchorId="14584540" wp14:editId="19656698">
                <wp:simplePos x="0" y="0"/>
                <wp:positionH relativeFrom="margin">
                  <wp:posOffset>2693645</wp:posOffset>
                </wp:positionH>
                <wp:positionV relativeFrom="paragraph">
                  <wp:posOffset>2414626</wp:posOffset>
                </wp:positionV>
                <wp:extent cx="249480" cy="241200"/>
                <wp:effectExtent l="0" t="19050" r="36830" b="6985"/>
                <wp:wrapNone/>
                <wp:docPr id="58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29CA4C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84540" id="_x0000_s1289" type="#_x0000_t66" style="position:absolute;left:0;text-align:left;margin-left:212.1pt;margin-top:190.15pt;width:19.65pt;height:19pt;rotation:-2274283fd;z-index:25178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" adj="10442" fillcolor="red" strokecolor="window" strokeweight="1.5pt">
                <v:textbox>
                  <w:txbxContent>
                    <w:p w14:paraId="529CA4C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82656" behindDoc="0" locked="0" layoutInCell="1" allowOverlap="1" wp14:anchorId="621D8D7D" wp14:editId="22C9DE10">
                <wp:simplePos x="0" y="0"/>
                <wp:positionH relativeFrom="margin">
                  <wp:posOffset>2034693</wp:posOffset>
                </wp:positionH>
                <wp:positionV relativeFrom="paragraph">
                  <wp:posOffset>2428672</wp:posOffset>
                </wp:positionV>
                <wp:extent cx="249480" cy="241200"/>
                <wp:effectExtent l="0" t="19050" r="36830" b="6985"/>
                <wp:wrapNone/>
                <wp:docPr id="5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3CD18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D8D7D" id="_x0000_s1290" type="#_x0000_t66" style="position:absolute;left:0;text-align:left;margin-left:160.2pt;margin-top:191.25pt;width:19.65pt;height:19pt;rotation:-2274283fd;z-index:25178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" adj="10442" fillcolor="red" strokecolor="window" strokeweight="1.5pt">
                <v:textbox>
                  <w:txbxContent>
                    <w:p w14:paraId="783CD18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80608" behindDoc="0" locked="0" layoutInCell="1" allowOverlap="1" wp14:anchorId="3558C3A3" wp14:editId="2956040E">
                <wp:simplePos x="0" y="0"/>
                <wp:positionH relativeFrom="margin">
                  <wp:posOffset>1794383</wp:posOffset>
                </wp:positionH>
                <wp:positionV relativeFrom="paragraph">
                  <wp:posOffset>2809875</wp:posOffset>
                </wp:positionV>
                <wp:extent cx="249480" cy="241200"/>
                <wp:effectExtent l="0" t="19050" r="36830" b="6985"/>
                <wp:wrapNone/>
                <wp:docPr id="5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6FEEC82"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8C3A3" id="_x0000_s1291" type="#_x0000_t66" style="position:absolute;left:0;text-align:left;margin-left:141.3pt;margin-top:221.25pt;width:19.65pt;height:19pt;rotation:-2274283fd;z-index:25178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" adj="10442" fillcolor="red" strokecolor="window" strokeweight="1.5pt">
                <v:textbox>
                  <w:txbxContent>
                    <w:p w14:paraId="66FEEC82"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79584" behindDoc="0" locked="0" layoutInCell="1" allowOverlap="1" wp14:anchorId="63E65DA2" wp14:editId="17A2F3CF">
                <wp:simplePos x="0" y="0"/>
                <wp:positionH relativeFrom="margin">
                  <wp:posOffset>2151734</wp:posOffset>
                </wp:positionH>
                <wp:positionV relativeFrom="paragraph">
                  <wp:posOffset>1199846</wp:posOffset>
                </wp:positionV>
                <wp:extent cx="249480" cy="241200"/>
                <wp:effectExtent l="0" t="19050" r="36830" b="6985"/>
                <wp:wrapNone/>
                <wp:docPr id="58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987AC55"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65DA2" id="_x0000_s1292" type="#_x0000_t66" style="position:absolute;left:0;text-align:left;margin-left:169.45pt;margin-top:94.5pt;width:19.65pt;height:19pt;rotation:-2274283fd;z-index:25177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NopQIAACo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" adj="10442" fillcolor="red" strokecolor="window" strokeweight="1.5pt">
                <v:textbox>
                  <w:txbxContent>
                    <w:p w14:paraId="2987AC55"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78560" behindDoc="0" locked="0" layoutInCell="1" allowOverlap="1" wp14:anchorId="61700B83" wp14:editId="22768D17">
                <wp:simplePos x="0" y="0"/>
                <wp:positionH relativeFrom="margin">
                  <wp:posOffset>697102</wp:posOffset>
                </wp:positionH>
                <wp:positionV relativeFrom="paragraph">
                  <wp:posOffset>1222475</wp:posOffset>
                </wp:positionV>
                <wp:extent cx="249480" cy="241200"/>
                <wp:effectExtent l="0" t="19050" r="36830" b="6985"/>
                <wp:wrapNone/>
                <wp:docPr id="58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33320A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00B83" id="_x0000_s1293" type="#_x0000_t66" style="position:absolute;left:0;text-align:left;margin-left:54.9pt;margin-top:96.25pt;width:19.65pt;height:19pt;rotation:-2274283fd;z-index:25177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" adj="10442" fillcolor="red" strokecolor="window" strokeweight="1.5pt">
                <v:textbox>
                  <w:txbxContent>
                    <w:p w14:paraId="733320A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90F5F6E" wp14:editId="1DCCE205">
            <wp:extent cx="4320000" cy="3073024"/>
            <wp:effectExtent l="19050" t="19050" r="23495" b="13335"/>
            <wp:docPr id="6248" name="図 6248" descr="C:\Users\NorieKunii\AppData\Local\Microsoft\Windows\INetCacheContent.Word\cmo365-14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o365-149.bmp"/>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20000" cy="3073024"/>
                    </a:xfrm>
                    <a:prstGeom prst="rect">
                      <a:avLst/>
                    </a:prstGeom>
                    <a:noFill/>
                    <a:ln>
                      <a:solidFill>
                        <a:schemeClr val="tx1"/>
                      </a:solidFill>
                    </a:ln>
                  </pic:spPr>
                </pic:pic>
              </a:graphicData>
            </a:graphic>
          </wp:inline>
        </w:drawing>
      </w:r>
    </w:p>
    <w:p w14:paraId="0B7896C4" w14:textId="77777777" w:rsidR="007C59A3" w:rsidRPr="006250BC" w:rsidRDefault="007C59A3" w:rsidP="007C59A3"/>
    <w:p w14:paraId="2C3C867D" w14:textId="77777777" w:rsidR="007C59A3" w:rsidRDefault="007C59A3" w:rsidP="007C59A3">
      <w:pPr>
        <w:pStyle w:val="a"/>
        <w:numPr>
          <w:ilvl w:val="0"/>
          <w:numId w:val="15"/>
        </w:numPr>
      </w:pPr>
      <w:r>
        <w:rPr>
          <w:rFonts w:hint="eastAsia"/>
        </w:rPr>
        <w:t>[</w:t>
      </w:r>
      <w:r w:rsidRPr="003E2171">
        <w:t>Deplo</w:t>
      </w:r>
      <w:r>
        <w:t>y</w:t>
      </w:r>
      <w:r>
        <w:rPr>
          <w:rFonts w:hint="eastAsia"/>
        </w:rPr>
        <w:t xml:space="preserve"> Deferred Channel </w:t>
      </w:r>
      <w:r>
        <w:t>with Config File – 32-Bit</w:t>
      </w:r>
      <w:r>
        <w:rPr>
          <w:rFonts w:hint="eastAsia"/>
        </w:rPr>
        <w:t>のプロパティ] 画面で、[コマンド ライン] 欄に、「%windir%\</w:t>
      </w:r>
      <w:r w:rsidRPr="00903CEA">
        <w:rPr>
          <w:rFonts w:hint="eastAsia"/>
          <w:b/>
        </w:rPr>
        <w:t>System32</w:t>
      </w:r>
      <w:r>
        <w:rPr>
          <w:rFonts w:hint="eastAsia"/>
        </w:rPr>
        <w:t>\～」 と書き換え、[OK] をクリックします。</w:t>
      </w:r>
    </w:p>
    <w:p w14:paraId="29004679" w14:textId="77777777" w:rsidR="007C59A3" w:rsidRPr="00AA50C9"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84704" behindDoc="0" locked="0" layoutInCell="1" allowOverlap="1" wp14:anchorId="5807923C" wp14:editId="3581FF62">
                <wp:simplePos x="0" y="0"/>
                <wp:positionH relativeFrom="margin">
                  <wp:posOffset>2437281</wp:posOffset>
                </wp:positionH>
                <wp:positionV relativeFrom="paragraph">
                  <wp:posOffset>1548664</wp:posOffset>
                </wp:positionV>
                <wp:extent cx="249480" cy="241200"/>
                <wp:effectExtent l="0" t="19050" r="36830" b="6985"/>
                <wp:wrapNone/>
                <wp:docPr id="58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34A0491"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7923C" id="_x0000_s1294" type="#_x0000_t66" style="position:absolute;left:0;text-align:left;margin-left:191.9pt;margin-top:121.95pt;width:19.65pt;height:19pt;rotation:-2274283fd;z-index:25178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6CbpAIAACo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" adj="10442" fillcolor="red" strokecolor="window" strokeweight="1.5pt">
                <v:textbox>
                  <w:txbxContent>
                    <w:p w14:paraId="534A0491"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83680" behindDoc="0" locked="0" layoutInCell="1" allowOverlap="1" wp14:anchorId="572F288B" wp14:editId="47334373">
                <wp:simplePos x="0" y="0"/>
                <wp:positionH relativeFrom="margin">
                  <wp:posOffset>2196718</wp:posOffset>
                </wp:positionH>
                <wp:positionV relativeFrom="paragraph">
                  <wp:posOffset>2917927</wp:posOffset>
                </wp:positionV>
                <wp:extent cx="249480" cy="241200"/>
                <wp:effectExtent l="0" t="19050" r="36830" b="6985"/>
                <wp:wrapNone/>
                <wp:docPr id="5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039E02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F288B" id="_x0000_s1295" type="#_x0000_t66" style="position:absolute;left:0;text-align:left;margin-left:172.95pt;margin-top:229.75pt;width:19.65pt;height:19pt;rotation:-2274283fd;z-index:25178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4qV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" adj="10442" fillcolor="red" strokecolor="window" strokeweight="1.5pt">
                <v:textbox>
                  <w:txbxContent>
                    <w:p w14:paraId="0039E02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4AF5C49" wp14:editId="26741744">
            <wp:extent cx="3060000" cy="3206989"/>
            <wp:effectExtent l="19050" t="19050" r="26670" b="12700"/>
            <wp:docPr id="6249" name="図 6249" descr="C:\Users\NorieKunii\AppData\Local\Microsoft\Windows\INetCacheContent.Word\cmo365-15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orieKunii\AppData\Local\Microsoft\Windows\INetCacheContent.Word\cmo365-150.bmp"/>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60000" cy="3206989"/>
                    </a:xfrm>
                    <a:prstGeom prst="rect">
                      <a:avLst/>
                    </a:prstGeom>
                    <a:noFill/>
                    <a:ln>
                      <a:solidFill>
                        <a:schemeClr val="tx1"/>
                      </a:solidFill>
                    </a:ln>
                  </pic:spPr>
                </pic:pic>
              </a:graphicData>
            </a:graphic>
          </wp:inline>
        </w:drawing>
      </w:r>
    </w:p>
    <w:p w14:paraId="47587D59" w14:textId="77777777" w:rsidR="007C59A3" w:rsidRDefault="007C59A3" w:rsidP="007C59A3">
      <w:pPr>
        <w:pStyle w:val="a"/>
        <w:numPr>
          <w:ilvl w:val="0"/>
          <w:numId w:val="15"/>
        </w:numPr>
      </w:pPr>
      <w:r>
        <w:rPr>
          <w:rFonts w:hint="eastAsia"/>
        </w:rPr>
        <w:t xml:space="preserve">Windows </w:t>
      </w:r>
      <w:r>
        <w:t>PowerShell</w:t>
      </w:r>
      <w:r>
        <w:rPr>
          <w:rFonts w:hint="eastAsia"/>
        </w:rPr>
        <w:t xml:space="preserve"> 画面で、「</w:t>
      </w:r>
      <w:r w:rsidRPr="00903CEA">
        <w:rPr>
          <w:b/>
        </w:rPr>
        <w:t>Distribute-CMOfficePackage -Channels Deferred -DistributionPoint cm.contoso.com -WaitForDistributionToFinish $true</w:t>
      </w:r>
      <w:r>
        <w:rPr>
          <w:rFonts w:hint="eastAsia"/>
        </w:rPr>
        <w:t>」 と入力し、Enter キーを押します。</w:t>
      </w:r>
    </w:p>
    <w:p w14:paraId="28CDA8FC" w14:textId="77777777" w:rsidR="007C59A3" w:rsidRDefault="007C59A3" w:rsidP="007C59A3">
      <w:pPr>
        <w:pStyle w:val="C"/>
      </w:pPr>
      <w:r>
        <w:rPr>
          <w:noProof/>
        </w:rPr>
        <w:drawing>
          <wp:inline distT="0" distB="0" distL="0" distR="0" wp14:anchorId="4EAD4EC3" wp14:editId="69B37E7B">
            <wp:extent cx="4320000" cy="1862022"/>
            <wp:effectExtent l="19050" t="19050" r="23495" b="24130"/>
            <wp:docPr id="6250" name="図 6250" descr="C:\Users\NorieKunii\AppData\Local\Microsoft\Windows\INetCacheContent.Word\cmo365-14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orieKunii\AppData\Local\Microsoft\Windows\INetCacheContent.Word\cmo365-146.bm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20000" cy="1862022"/>
                    </a:xfrm>
                    <a:prstGeom prst="rect">
                      <a:avLst/>
                    </a:prstGeom>
                    <a:noFill/>
                    <a:ln>
                      <a:solidFill>
                        <a:schemeClr val="tx1"/>
                      </a:solidFill>
                    </a:ln>
                  </pic:spPr>
                </pic:pic>
              </a:graphicData>
            </a:graphic>
          </wp:inline>
        </w:drawing>
      </w:r>
    </w:p>
    <w:p w14:paraId="74D891C0" w14:textId="77777777" w:rsidR="007C59A3" w:rsidRDefault="007C59A3" w:rsidP="007C59A3">
      <w:pPr>
        <w:widowControl/>
        <w:jc w:val="left"/>
      </w:pPr>
      <w:r>
        <w:rPr>
          <w:rFonts w:hint="eastAsia"/>
        </w:rPr>
        <w:t>N</w:t>
      </w:r>
      <w:r>
        <w:t>OTE:</w:t>
      </w:r>
    </w:p>
    <w:p w14:paraId="335C7A85" w14:textId="77777777" w:rsidR="007C59A3" w:rsidRDefault="007C59A3" w:rsidP="007C59A3">
      <w:pPr>
        <w:widowControl/>
        <w:jc w:val="left"/>
      </w:pPr>
      <w:r>
        <w:rPr>
          <w:rFonts w:hint="eastAsia"/>
        </w:rPr>
        <w:t>DistributionPoint オプションの値には配布ポイントとなるサーバーの FQDN が入ります。本書では基本環境構築編の設定に基づき、cm.contoso.com を指定しています。</w:t>
      </w:r>
    </w:p>
    <w:p w14:paraId="7DD51F3F" w14:textId="77777777" w:rsidR="007C59A3" w:rsidRDefault="007C59A3" w:rsidP="007C59A3">
      <w:pPr>
        <w:widowControl/>
        <w:jc w:val="left"/>
      </w:pPr>
    </w:p>
    <w:p w14:paraId="741CB968" w14:textId="77777777" w:rsidR="007C59A3" w:rsidRDefault="007C59A3" w:rsidP="007C59A3">
      <w:pPr>
        <w:pStyle w:val="a"/>
        <w:numPr>
          <w:ilvl w:val="0"/>
          <w:numId w:val="15"/>
        </w:numPr>
      </w:pPr>
      <w:r>
        <w:t>ConfigMgr コンソール画面で、</w:t>
      </w:r>
      <w:r>
        <w:rPr>
          <w:rFonts w:hint="eastAsia"/>
        </w:rPr>
        <w:t>[ソフトウェア ライブラリ] ワークスペースをクリックし、[アプリーケーション管理]</w:t>
      </w:r>
      <w:r>
        <w:t xml:space="preserve"> - [</w:t>
      </w:r>
      <w:r>
        <w:rPr>
          <w:rFonts w:hint="eastAsia"/>
        </w:rPr>
        <w:t>パッケージ</w:t>
      </w:r>
      <w:r>
        <w:t>]</w:t>
      </w:r>
      <w:r>
        <w:rPr>
          <w:rFonts w:hint="eastAsia"/>
        </w:rPr>
        <w:t xml:space="preserve"> をクリックし、[Offce 365 ProPlus] をクリックして、[コンテンツのステータス] 欄が [成功] となるまで待ちます。</w:t>
      </w:r>
    </w:p>
    <w:p w14:paraId="0D01BF00"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89824" behindDoc="0" locked="0" layoutInCell="1" allowOverlap="1" wp14:anchorId="26082740" wp14:editId="21D691AD">
                <wp:simplePos x="0" y="0"/>
                <wp:positionH relativeFrom="margin">
                  <wp:posOffset>3305254</wp:posOffset>
                </wp:positionH>
                <wp:positionV relativeFrom="paragraph">
                  <wp:posOffset>2529206</wp:posOffset>
                </wp:positionV>
                <wp:extent cx="249480" cy="241200"/>
                <wp:effectExtent l="0" t="19050" r="36830" b="6985"/>
                <wp:wrapNone/>
                <wp:docPr id="619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A135BF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82740" id="_x0000_s1296" type="#_x0000_t66" style="position:absolute;left:0;text-align:left;margin-left:260.25pt;margin-top:199.15pt;width:19.65pt;height:19pt;rotation:-2274283fd;z-index:25178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" adj="10442" fillcolor="red" strokecolor="window" strokeweight="1.5pt">
                <v:textbox>
                  <w:txbxContent>
                    <w:p w14:paraId="7A135BF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88800" behindDoc="0" locked="0" layoutInCell="1" allowOverlap="1" wp14:anchorId="3F9F6201" wp14:editId="607F9721">
                <wp:simplePos x="0" y="0"/>
                <wp:positionH relativeFrom="margin">
                  <wp:posOffset>2964053</wp:posOffset>
                </wp:positionH>
                <wp:positionV relativeFrom="paragraph">
                  <wp:posOffset>2375738</wp:posOffset>
                </wp:positionV>
                <wp:extent cx="249480" cy="241200"/>
                <wp:effectExtent l="0" t="19050" r="36830" b="6985"/>
                <wp:wrapNone/>
                <wp:docPr id="619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646C50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F6201" id="_x0000_s1297" type="#_x0000_t66" style="position:absolute;left:0;text-align:left;margin-left:233.4pt;margin-top:187.05pt;width:19.65pt;height:19pt;rotation:-2274283fd;z-index:25178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" adj="10442" fillcolor="red" strokecolor="window" strokeweight="1.5pt">
                <v:textbox>
                  <w:txbxContent>
                    <w:p w14:paraId="0646C50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87776" behindDoc="0" locked="0" layoutInCell="1" allowOverlap="1" wp14:anchorId="19D5B3DE" wp14:editId="36620E30">
                <wp:simplePos x="0" y="0"/>
                <wp:positionH relativeFrom="margin">
                  <wp:posOffset>2151713</wp:posOffset>
                </wp:positionH>
                <wp:positionV relativeFrom="paragraph">
                  <wp:posOffset>1190675</wp:posOffset>
                </wp:positionV>
                <wp:extent cx="249480" cy="241200"/>
                <wp:effectExtent l="0" t="19050" r="36830" b="6985"/>
                <wp:wrapNone/>
                <wp:docPr id="619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5E1FF3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5B3DE" id="_x0000_s1298" type="#_x0000_t66" style="position:absolute;left:0;text-align:left;margin-left:169.45pt;margin-top:93.75pt;width:19.65pt;height:19pt;rotation:-2274283fd;z-index:25178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czA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" adj="10442" fillcolor="red" strokecolor="window" strokeweight="1.5pt">
                <v:textbox>
                  <w:txbxContent>
                    <w:p w14:paraId="35E1FF3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86752" behindDoc="0" locked="0" layoutInCell="1" allowOverlap="1" wp14:anchorId="6AC7064D" wp14:editId="7049A105">
                <wp:simplePos x="0" y="0"/>
                <wp:positionH relativeFrom="margin">
                  <wp:posOffset>710692</wp:posOffset>
                </wp:positionH>
                <wp:positionV relativeFrom="paragraph">
                  <wp:posOffset>1190117</wp:posOffset>
                </wp:positionV>
                <wp:extent cx="249480" cy="241200"/>
                <wp:effectExtent l="0" t="19050" r="36830" b="6985"/>
                <wp:wrapNone/>
                <wp:docPr id="619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3838E6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7064D" id="_x0000_s1299" type="#_x0000_t66" style="position:absolute;left:0;text-align:left;margin-left:55.95pt;margin-top:93.7pt;width:19.65pt;height:19pt;rotation:-2274283fd;z-index:25178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qUzpQIAACs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" adj="10442" fillcolor="red" strokecolor="window" strokeweight="1.5pt">
                <v:textbox>
                  <w:txbxContent>
                    <w:p w14:paraId="73838E60"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85728" behindDoc="0" locked="0" layoutInCell="1" allowOverlap="1" wp14:anchorId="53B33021" wp14:editId="1C4A50CF">
                <wp:simplePos x="0" y="0"/>
                <wp:positionH relativeFrom="margin">
                  <wp:posOffset>850721</wp:posOffset>
                </wp:positionH>
                <wp:positionV relativeFrom="paragraph">
                  <wp:posOffset>2427885</wp:posOffset>
                </wp:positionV>
                <wp:extent cx="249480" cy="241200"/>
                <wp:effectExtent l="0" t="19050" r="36830" b="6985"/>
                <wp:wrapNone/>
                <wp:docPr id="619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11F6FB"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33021" id="_x0000_s1300" type="#_x0000_t66" style="position:absolute;left:0;text-align:left;margin-left:67pt;margin-top:191.15pt;width:19.65pt;height:19pt;rotation:-2274283fd;z-index:25178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SqGpQIAACs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" adj="10442" fillcolor="red" strokecolor="window" strokeweight="1.5pt">
                <v:textbox>
                  <w:txbxContent>
                    <w:p w14:paraId="3111F6FB"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A0AE179" wp14:editId="3E78DBB7">
            <wp:extent cx="4320000" cy="3073024"/>
            <wp:effectExtent l="19050" t="19050" r="23495" b="13335"/>
            <wp:docPr id="6251" name="図 6251" descr="C:\Users\NorieKunii\AppData\Local\Microsoft\Windows\INetCacheContent.Word\cmo365-14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orieKunii\AppData\Local\Microsoft\Windows\INetCacheContent.Word\cmo365-147.bmp"/>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20000" cy="3073024"/>
                    </a:xfrm>
                    <a:prstGeom prst="rect">
                      <a:avLst/>
                    </a:prstGeom>
                    <a:noFill/>
                    <a:ln>
                      <a:solidFill>
                        <a:schemeClr val="tx1"/>
                      </a:solidFill>
                    </a:ln>
                  </pic:spPr>
                </pic:pic>
              </a:graphicData>
            </a:graphic>
          </wp:inline>
        </w:drawing>
      </w:r>
    </w:p>
    <w:p w14:paraId="193CC00C" w14:textId="77777777" w:rsidR="007C59A3" w:rsidRDefault="007C59A3" w:rsidP="007C59A3">
      <w:pPr>
        <w:widowControl/>
        <w:jc w:val="left"/>
      </w:pPr>
    </w:p>
    <w:p w14:paraId="4AA03D10" w14:textId="77777777" w:rsidR="007C59A3" w:rsidRDefault="007C59A3" w:rsidP="007C59A3">
      <w:pPr>
        <w:widowControl/>
        <w:jc w:val="left"/>
        <w:rPr>
          <w:noProof/>
        </w:rPr>
      </w:pPr>
      <w:r>
        <w:br w:type="page"/>
      </w:r>
    </w:p>
    <w:p w14:paraId="00536B34" w14:textId="77777777" w:rsidR="007C59A3" w:rsidRDefault="007C59A3" w:rsidP="007C59A3">
      <w:pPr>
        <w:pStyle w:val="a"/>
        <w:numPr>
          <w:ilvl w:val="0"/>
          <w:numId w:val="15"/>
        </w:numPr>
      </w:pPr>
      <w:r>
        <w:rPr>
          <w:rFonts w:hint="eastAsia"/>
        </w:rPr>
        <w:t xml:space="preserve">Windows </w:t>
      </w:r>
      <w:r>
        <w:t>PowerShell</w:t>
      </w:r>
      <w:r>
        <w:rPr>
          <w:rFonts w:hint="eastAsia"/>
        </w:rPr>
        <w:t xml:space="preserve"> 画面で、「</w:t>
      </w:r>
      <w:r w:rsidRPr="00903CEA">
        <w:rPr>
          <w:b/>
        </w:rPr>
        <w:t>Deploy-CMOfficeProgram -Collection “All Systems” -Channel Deferred -Bitness v32 -SiteCode P01 -DeploymentPurpose Available -ProgramType DeploywithConfigurationFile</w:t>
      </w:r>
      <w:r>
        <w:rPr>
          <w:rFonts w:hint="eastAsia"/>
        </w:rPr>
        <w:t>」 と入力し、Enter キーを押します。</w:t>
      </w:r>
    </w:p>
    <w:p w14:paraId="1B445BF2" w14:textId="77777777" w:rsidR="007C59A3" w:rsidRPr="003E2171" w:rsidRDefault="007C59A3" w:rsidP="007C59A3">
      <w:pPr>
        <w:pStyle w:val="a"/>
        <w:numPr>
          <w:ilvl w:val="0"/>
          <w:numId w:val="0"/>
        </w:numPr>
        <w:ind w:left="420"/>
      </w:pPr>
      <w:r>
        <w:drawing>
          <wp:inline distT="0" distB="0" distL="0" distR="0" wp14:anchorId="3D91BF84" wp14:editId="1B6D0219">
            <wp:extent cx="4320000" cy="651649"/>
            <wp:effectExtent l="19050" t="19050" r="23495" b="15240"/>
            <wp:docPr id="6252" name="図 6252" descr="C:\Users\NorieKunii\AppData\Local\Microsoft\Windows\INetCacheContent.Word\cmo365-16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orieKunii\AppData\Local\Microsoft\Windows\INetCacheContent.Word\cmo365-161.bmp"/>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20000" cy="651649"/>
                    </a:xfrm>
                    <a:prstGeom prst="rect">
                      <a:avLst/>
                    </a:prstGeom>
                    <a:noFill/>
                    <a:ln>
                      <a:solidFill>
                        <a:schemeClr val="tx1"/>
                      </a:solidFill>
                    </a:ln>
                  </pic:spPr>
                </pic:pic>
              </a:graphicData>
            </a:graphic>
          </wp:inline>
        </w:drawing>
      </w:r>
    </w:p>
    <w:p w14:paraId="28881348" w14:textId="77777777" w:rsidR="007C59A3" w:rsidRDefault="007C59A3" w:rsidP="007C59A3">
      <w:pPr>
        <w:pStyle w:val="afd"/>
      </w:pPr>
      <w:r>
        <w:rPr>
          <w:rFonts w:hint="eastAsia"/>
        </w:rPr>
        <w:t>NOTE:</w:t>
      </w:r>
    </w:p>
    <w:p w14:paraId="07587425" w14:textId="77777777" w:rsidR="007C59A3" w:rsidRDefault="007C59A3" w:rsidP="007C59A3">
      <w:pPr>
        <w:pStyle w:val="afd"/>
      </w:pPr>
      <w:r>
        <w:rPr>
          <w:rFonts w:hint="eastAsia"/>
        </w:rPr>
        <w:t>Collection オプションの値として指定している「All Systems」とは、ConfigMgr コンソール画面に表示される「すべてのシステム」デバイス コレクションを表しています。ConfigMgr コンソール画面に表示されるデバイス コレクションを PowerShell で指定するときの名称は「Get-CMDeviceCollection」コマンドレットで確認できます。</w:t>
      </w:r>
    </w:p>
    <w:p w14:paraId="676C71C0" w14:textId="77777777" w:rsidR="007C59A3" w:rsidRDefault="007C59A3" w:rsidP="007C59A3">
      <w:pPr>
        <w:pStyle w:val="afd"/>
      </w:pPr>
    </w:p>
    <w:p w14:paraId="4654C970" w14:textId="77777777" w:rsidR="007C59A3" w:rsidRDefault="007C59A3" w:rsidP="007C59A3">
      <w:pPr>
        <w:pStyle w:val="afd"/>
      </w:pPr>
      <w:r>
        <w:rPr>
          <w:rFonts w:hint="eastAsia"/>
        </w:rPr>
        <w:t>NOTE:</w:t>
      </w:r>
    </w:p>
    <w:p w14:paraId="3DC09CBD" w14:textId="77777777" w:rsidR="007C59A3" w:rsidRDefault="007C59A3" w:rsidP="007C59A3">
      <w:pPr>
        <w:pStyle w:val="afd"/>
      </w:pPr>
      <w:r>
        <w:rPr>
          <w:rFonts w:hint="eastAsia"/>
        </w:rPr>
        <w:t>DepolymentPurpose オプションの値として指定している「Available」とは、[利用可能] 展開オプションを表しています。そのため、SCCM クライアントからソフトウェア センター アプリを利用して展開を実行することになります。</w:t>
      </w:r>
    </w:p>
    <w:p w14:paraId="2149CA57" w14:textId="77777777" w:rsidR="007C59A3" w:rsidRPr="00B37E0A" w:rsidRDefault="007C59A3" w:rsidP="007C59A3">
      <w:pPr>
        <w:pStyle w:val="afd"/>
      </w:pPr>
      <w:r>
        <w:rPr>
          <w:rFonts w:hint="eastAsia"/>
        </w:rPr>
        <w:t>[必須] 展開オプションを使用して、自動的に展開されるように構成する場合はDepolymentPurpose オプションの値として「Required」を指定してください。</w:t>
      </w:r>
    </w:p>
    <w:p w14:paraId="26E4309E" w14:textId="77777777" w:rsidR="007C59A3" w:rsidRPr="00B37E0A" w:rsidRDefault="007C59A3" w:rsidP="007C59A3">
      <w:pPr>
        <w:pStyle w:val="afd"/>
      </w:pPr>
    </w:p>
    <w:p w14:paraId="1B29DC0B" w14:textId="77777777" w:rsidR="007C59A3" w:rsidRPr="00AA50C9" w:rsidRDefault="007C59A3" w:rsidP="007C59A3">
      <w:pPr>
        <w:widowControl/>
        <w:jc w:val="left"/>
        <w:rPr>
          <w:noProof/>
        </w:rPr>
      </w:pPr>
      <w:r>
        <w:br w:type="page"/>
      </w:r>
    </w:p>
    <w:p w14:paraId="2FEB3FC7" w14:textId="77777777" w:rsidR="007C59A3" w:rsidRDefault="007C59A3" w:rsidP="007C59A3">
      <w:pPr>
        <w:pStyle w:val="30"/>
      </w:pPr>
      <w:bookmarkStart w:id="1389" w:name="_Toc496885399"/>
      <w:r>
        <w:rPr>
          <w:rFonts w:hint="eastAsia"/>
        </w:rPr>
        <w:t xml:space="preserve">ソフトウェア </w:t>
      </w:r>
      <w:r>
        <w:t>センターを</w:t>
      </w:r>
      <w:r>
        <w:rPr>
          <w:rFonts w:hint="eastAsia"/>
        </w:rPr>
        <w:t>利用した</w:t>
      </w:r>
      <w:r w:rsidRPr="001F72BA">
        <w:rPr>
          <w:rFonts w:hint="eastAsia"/>
        </w:rPr>
        <w:t>展開</w:t>
      </w:r>
      <w:r>
        <w:rPr>
          <w:rFonts w:hint="eastAsia"/>
        </w:rPr>
        <w:t>の実行</w:t>
      </w:r>
      <w:bookmarkEnd w:id="1389"/>
    </w:p>
    <w:p w14:paraId="6EFA8E75" w14:textId="77777777" w:rsidR="007C59A3" w:rsidRDefault="007C59A3" w:rsidP="007C59A3">
      <w:pPr>
        <w:pStyle w:val="a"/>
        <w:numPr>
          <w:ilvl w:val="0"/>
          <w:numId w:val="19"/>
        </w:numPr>
      </w:pPr>
      <w:r>
        <w:rPr>
          <w:rFonts w:hint="eastAsia"/>
        </w:rPr>
        <w:t>[スタート] ボタンを右クリックし、[コントロール パネル] をクリックします。</w:t>
      </w:r>
    </w:p>
    <w:p w14:paraId="1D37FE31"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72416" behindDoc="0" locked="0" layoutInCell="1" allowOverlap="1" wp14:anchorId="3FF63613" wp14:editId="63854B32">
                <wp:simplePos x="0" y="0"/>
                <wp:positionH relativeFrom="margin">
                  <wp:posOffset>967106</wp:posOffset>
                </wp:positionH>
                <wp:positionV relativeFrom="paragraph">
                  <wp:posOffset>2212975</wp:posOffset>
                </wp:positionV>
                <wp:extent cx="249480" cy="241200"/>
                <wp:effectExtent l="0" t="19050" r="36830" b="6985"/>
                <wp:wrapNone/>
                <wp:docPr id="619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258AF0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63613" id="_x0000_s1301" type="#_x0000_t66" style="position:absolute;left:0;text-align:left;margin-left:76.15pt;margin-top:174.25pt;width:19.65pt;height:19pt;rotation:-2274283fd;z-index:25177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" adj="10442" fillcolor="red" strokecolor="window" strokeweight="1.5pt">
                <v:textbox>
                  <w:txbxContent>
                    <w:p w14:paraId="6258AF0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BA2A445" wp14:editId="79849C24">
            <wp:extent cx="4320000" cy="3243882"/>
            <wp:effectExtent l="19050" t="19050" r="23495" b="13970"/>
            <wp:docPr id="6253" name="図 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0000" cy="3243882"/>
                    </a:xfrm>
                    <a:prstGeom prst="rect">
                      <a:avLst/>
                    </a:prstGeom>
                    <a:noFill/>
                    <a:ln>
                      <a:solidFill>
                        <a:schemeClr val="tx1"/>
                      </a:solidFill>
                    </a:ln>
                  </pic:spPr>
                </pic:pic>
              </a:graphicData>
            </a:graphic>
          </wp:inline>
        </w:drawing>
      </w:r>
    </w:p>
    <w:p w14:paraId="7F3F6586" w14:textId="77777777" w:rsidR="007C59A3" w:rsidRPr="008848D2" w:rsidRDefault="007C59A3" w:rsidP="007C59A3">
      <w:pPr>
        <w:pStyle w:val="a"/>
        <w:numPr>
          <w:ilvl w:val="0"/>
          <w:numId w:val="0"/>
        </w:numPr>
        <w:ind w:left="360"/>
      </w:pPr>
    </w:p>
    <w:p w14:paraId="3E26B88C" w14:textId="77777777" w:rsidR="007C59A3" w:rsidRDefault="007C59A3" w:rsidP="007C59A3">
      <w:pPr>
        <w:pStyle w:val="a"/>
        <w:numPr>
          <w:ilvl w:val="0"/>
          <w:numId w:val="19"/>
        </w:numPr>
      </w:pPr>
      <w:r>
        <w:rPr>
          <w:rFonts w:hint="eastAsia"/>
        </w:rPr>
        <w:t>[コントロール パネル] 画面で、[システムとセキュリティ] をクリックします。</w:t>
      </w:r>
    </w:p>
    <w:p w14:paraId="6E8297DE"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90848" behindDoc="0" locked="0" layoutInCell="1" allowOverlap="1" wp14:anchorId="6F67104E" wp14:editId="5FE96AA8">
                <wp:simplePos x="0" y="0"/>
                <wp:positionH relativeFrom="margin">
                  <wp:posOffset>1662708</wp:posOffset>
                </wp:positionH>
                <wp:positionV relativeFrom="paragraph">
                  <wp:posOffset>690702</wp:posOffset>
                </wp:positionV>
                <wp:extent cx="249480" cy="241200"/>
                <wp:effectExtent l="0" t="19050" r="36830" b="6985"/>
                <wp:wrapNone/>
                <wp:docPr id="619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C505AB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7104E" id="_x0000_s1302" type="#_x0000_t66" style="position:absolute;left:0;text-align:left;margin-left:130.9pt;margin-top:54.4pt;width:19.65pt;height:19pt;rotation:-2274283fd;z-index:25179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" adj="10442" fillcolor="red" strokecolor="window" strokeweight="1.5pt">
                <v:textbox>
                  <w:txbxContent>
                    <w:p w14:paraId="3C505ABA"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8ADA5A5" wp14:editId="58B87305">
            <wp:extent cx="4320000" cy="3085714"/>
            <wp:effectExtent l="19050" t="19050" r="23495" b="19685"/>
            <wp:docPr id="6254"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71B57140" w14:textId="77777777" w:rsidR="007C59A3" w:rsidRPr="00556F9E" w:rsidRDefault="007C59A3" w:rsidP="007C59A3"/>
    <w:p w14:paraId="58C6A2BA" w14:textId="77777777" w:rsidR="007C59A3" w:rsidRDefault="007C59A3" w:rsidP="007C59A3">
      <w:pPr>
        <w:widowControl/>
        <w:jc w:val="left"/>
        <w:rPr>
          <w:noProof/>
        </w:rPr>
      </w:pPr>
      <w:r>
        <w:br w:type="page"/>
      </w:r>
    </w:p>
    <w:p w14:paraId="575DAAC9" w14:textId="77777777" w:rsidR="007C59A3" w:rsidRDefault="007C59A3" w:rsidP="007C59A3">
      <w:pPr>
        <w:pStyle w:val="a"/>
        <w:numPr>
          <w:ilvl w:val="0"/>
          <w:numId w:val="26"/>
        </w:numPr>
      </w:pPr>
      <w:r>
        <w:rPr>
          <w:rFonts w:hint="eastAsia"/>
        </w:rPr>
        <w:t>[システムとセキュリティ] 画面で、[Configuration Manager] をクリックします。</w:t>
      </w:r>
    </w:p>
    <w:p w14:paraId="3F6DCC78"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91872" behindDoc="0" locked="0" layoutInCell="1" allowOverlap="1" wp14:anchorId="37217CFB" wp14:editId="1AC46DD2">
                <wp:simplePos x="0" y="0"/>
                <wp:positionH relativeFrom="margin">
                  <wp:posOffset>2027504</wp:posOffset>
                </wp:positionH>
                <wp:positionV relativeFrom="paragraph">
                  <wp:posOffset>2598420</wp:posOffset>
                </wp:positionV>
                <wp:extent cx="249480" cy="241200"/>
                <wp:effectExtent l="0" t="19050" r="36830" b="6985"/>
                <wp:wrapNone/>
                <wp:docPr id="619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7AF618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17CFB" id="_x0000_s1303" type="#_x0000_t66" style="position:absolute;left:0;text-align:left;margin-left:159.65pt;margin-top:204.6pt;width:19.65pt;height:19pt;rotation:-2274283fd;z-index:25179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" adj="10442" fillcolor="red" strokecolor="window" strokeweight="1.5pt">
                <v:textbox>
                  <w:txbxContent>
                    <w:p w14:paraId="27AF618D"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CB5D373" wp14:editId="667DCB86">
            <wp:extent cx="4320000" cy="3085714"/>
            <wp:effectExtent l="19050" t="19050" r="23495" b="19685"/>
            <wp:docPr id="6255" name="図 6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0E3E1406" w14:textId="77777777" w:rsidR="007C59A3" w:rsidRDefault="007C59A3" w:rsidP="007C59A3">
      <w:pPr>
        <w:widowControl/>
        <w:jc w:val="left"/>
      </w:pPr>
    </w:p>
    <w:p w14:paraId="7E92EDB0" w14:textId="77777777" w:rsidR="007C59A3" w:rsidRDefault="007C59A3" w:rsidP="007C59A3">
      <w:pPr>
        <w:pStyle w:val="a"/>
        <w:numPr>
          <w:ilvl w:val="0"/>
          <w:numId w:val="26"/>
        </w:numPr>
      </w:pPr>
      <w:r>
        <w:rPr>
          <w:rFonts w:hint="eastAsia"/>
        </w:rPr>
        <w:t>[Configuration Manager] のプロパティ画面で、[操作] タブをクリックし、[コンピューター ポリシーの取得および評価サイクル] をクリックして、[直ちに実行] をクリックします。</w:t>
      </w:r>
    </w:p>
    <w:p w14:paraId="65B56C06"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93920" behindDoc="0" locked="0" layoutInCell="1" allowOverlap="1" wp14:anchorId="02F5D17D" wp14:editId="2B725AEA">
                <wp:simplePos x="0" y="0"/>
                <wp:positionH relativeFrom="margin">
                  <wp:posOffset>1939288</wp:posOffset>
                </wp:positionH>
                <wp:positionV relativeFrom="paragraph">
                  <wp:posOffset>1009294</wp:posOffset>
                </wp:positionV>
                <wp:extent cx="249480" cy="241200"/>
                <wp:effectExtent l="0" t="19050" r="36830" b="6985"/>
                <wp:wrapNone/>
                <wp:docPr id="619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0DDE5F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5D17D" id="_x0000_s1304" type="#_x0000_t66" style="position:absolute;left:0;text-align:left;margin-left:152.7pt;margin-top:79.45pt;width:19.65pt;height:19pt;rotation:-2274283fd;z-index:25179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OcL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" adj="10442" fillcolor="red" strokecolor="window" strokeweight="1.5pt">
                <v:textbox>
                  <w:txbxContent>
                    <w:p w14:paraId="60DDE5F8"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94944" behindDoc="0" locked="0" layoutInCell="1" allowOverlap="1" wp14:anchorId="5D1686D2" wp14:editId="443EFF87">
                <wp:simplePos x="0" y="0"/>
                <wp:positionH relativeFrom="margin">
                  <wp:posOffset>3103093</wp:posOffset>
                </wp:positionH>
                <wp:positionV relativeFrom="paragraph">
                  <wp:posOffset>2245614</wp:posOffset>
                </wp:positionV>
                <wp:extent cx="249480" cy="241200"/>
                <wp:effectExtent l="0" t="19050" r="36830" b="6985"/>
                <wp:wrapNone/>
                <wp:docPr id="61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016622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686D2" id="_x0000_s1305" type="#_x0000_t66" style="position:absolute;left:0;text-align:left;margin-left:244.35pt;margin-top:176.8pt;width:19.65pt;height:19pt;rotation:-2274283fd;z-index:25179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474pQIAACs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" adj="10442" fillcolor="red" strokecolor="window" strokeweight="1.5pt">
                <v:textbox>
                  <w:txbxContent>
                    <w:p w14:paraId="10166224"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92896" behindDoc="0" locked="0" layoutInCell="1" allowOverlap="1" wp14:anchorId="3FDDC4B2" wp14:editId="39CFB4A9">
                <wp:simplePos x="0" y="0"/>
                <wp:positionH relativeFrom="margin">
                  <wp:posOffset>1311579</wp:posOffset>
                </wp:positionH>
                <wp:positionV relativeFrom="paragraph">
                  <wp:posOffset>139902</wp:posOffset>
                </wp:positionV>
                <wp:extent cx="249480" cy="241200"/>
                <wp:effectExtent l="0" t="19050" r="36830" b="6985"/>
                <wp:wrapNone/>
                <wp:docPr id="620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E1C945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DC4B2" id="_x0000_s1306" type="#_x0000_t66" style="position:absolute;left:0;text-align:left;margin-left:103.25pt;margin-top:11pt;width:19.65pt;height:19pt;rotation:-2274283fd;z-index:25179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" adj="10442" fillcolor="red" strokecolor="window" strokeweight="1.5pt">
                <v:textbox>
                  <w:txbxContent>
                    <w:p w14:paraId="1E1C945E"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052829F" wp14:editId="2869F5B0">
            <wp:extent cx="3060000" cy="2937988"/>
            <wp:effectExtent l="19050" t="19050" r="26670" b="15240"/>
            <wp:docPr id="6256" name="図 6256" descr="C:\Users\NorieKunii\AppData\Local\Microsoft\Windows\INetCacheContent.Word\2017-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orieKunii\AppData\Local\Microsoft\Windows\INetCacheContent.Word\2017-02-0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60000" cy="2937988"/>
                    </a:xfrm>
                    <a:prstGeom prst="rect">
                      <a:avLst/>
                    </a:prstGeom>
                    <a:noFill/>
                    <a:ln>
                      <a:solidFill>
                        <a:schemeClr val="tx1"/>
                      </a:solidFill>
                    </a:ln>
                  </pic:spPr>
                </pic:pic>
              </a:graphicData>
            </a:graphic>
          </wp:inline>
        </w:drawing>
      </w:r>
    </w:p>
    <w:p w14:paraId="4974A860" w14:textId="77777777" w:rsidR="007C59A3" w:rsidRPr="00111600" w:rsidRDefault="007C59A3" w:rsidP="007C59A3"/>
    <w:p w14:paraId="1B6C36A1" w14:textId="77777777" w:rsidR="007C59A3" w:rsidRDefault="007C59A3" w:rsidP="007C59A3">
      <w:pPr>
        <w:widowControl/>
        <w:jc w:val="left"/>
        <w:rPr>
          <w:noProof/>
        </w:rPr>
      </w:pPr>
      <w:r>
        <w:br w:type="page"/>
      </w:r>
    </w:p>
    <w:p w14:paraId="21788A78" w14:textId="77777777" w:rsidR="007C59A3" w:rsidRDefault="007C59A3" w:rsidP="007C59A3">
      <w:pPr>
        <w:pStyle w:val="a"/>
        <w:numPr>
          <w:ilvl w:val="0"/>
          <w:numId w:val="26"/>
        </w:numPr>
      </w:pPr>
      <w:r>
        <w:rPr>
          <w:rFonts w:hint="eastAsia"/>
        </w:rPr>
        <w:t>スタートボタンをクリックし、[Micorosoft System</w:t>
      </w:r>
      <w:r>
        <w:t xml:space="preserve"> C</w:t>
      </w:r>
      <w:r>
        <w:rPr>
          <w:rFonts w:hint="eastAsia"/>
        </w:rPr>
        <w:t>enter]</w:t>
      </w:r>
      <w:r>
        <w:t xml:space="preserve"> - [</w:t>
      </w:r>
      <w:r>
        <w:rPr>
          <w:rFonts w:hint="eastAsia"/>
        </w:rPr>
        <w:t>ソフトウェア センター</w:t>
      </w:r>
      <w:r>
        <w:t>]</w:t>
      </w:r>
      <w:r>
        <w:rPr>
          <w:rFonts w:hint="eastAsia"/>
        </w:rPr>
        <w:t xml:space="preserve"> をクリックします。</w:t>
      </w:r>
    </w:p>
    <w:p w14:paraId="2864D81D"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98016" behindDoc="0" locked="0" layoutInCell="1" allowOverlap="1" wp14:anchorId="04033862" wp14:editId="0A96BA1B">
                <wp:simplePos x="0" y="0"/>
                <wp:positionH relativeFrom="margin">
                  <wp:posOffset>1105536</wp:posOffset>
                </wp:positionH>
                <wp:positionV relativeFrom="paragraph">
                  <wp:posOffset>2442896</wp:posOffset>
                </wp:positionV>
                <wp:extent cx="249480" cy="241200"/>
                <wp:effectExtent l="0" t="19050" r="36830" b="6985"/>
                <wp:wrapNone/>
                <wp:docPr id="620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356D40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33862" id="_x0000_s1307" type="#_x0000_t66" style="position:absolute;left:0;text-align:left;margin-left:87.05pt;margin-top:192.35pt;width:19.65pt;height:19pt;rotation:-2274283fd;z-index:25179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" adj="10442" fillcolor="red" strokecolor="window" strokeweight="1.5pt">
                <v:textbox>
                  <w:txbxContent>
                    <w:p w14:paraId="4356D403"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96992" behindDoc="0" locked="0" layoutInCell="1" allowOverlap="1" wp14:anchorId="536E619E" wp14:editId="4CA3D2FF">
                <wp:simplePos x="0" y="0"/>
                <wp:positionH relativeFrom="margin">
                  <wp:posOffset>1216482</wp:posOffset>
                </wp:positionH>
                <wp:positionV relativeFrom="paragraph">
                  <wp:posOffset>2173401</wp:posOffset>
                </wp:positionV>
                <wp:extent cx="249480" cy="241200"/>
                <wp:effectExtent l="0" t="19050" r="36830" b="6985"/>
                <wp:wrapNone/>
                <wp:docPr id="620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F82A18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E619E" id="_x0000_s1308" type="#_x0000_t66" style="position:absolute;left:0;text-align:left;margin-left:95.8pt;margin-top:171.15pt;width:19.65pt;height:19pt;rotation:-2274283fd;z-index:25179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J8PpQIAACs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" adj="10442" fillcolor="red" strokecolor="window" strokeweight="1.5pt">
                <v:textbox>
                  <w:txbxContent>
                    <w:p w14:paraId="2F82A186"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795968" behindDoc="0" locked="0" layoutInCell="1" allowOverlap="1" wp14:anchorId="43E2705B" wp14:editId="60FD263A">
                <wp:simplePos x="0" y="0"/>
                <wp:positionH relativeFrom="margin">
                  <wp:posOffset>375234</wp:posOffset>
                </wp:positionH>
                <wp:positionV relativeFrom="paragraph">
                  <wp:posOffset>2985390</wp:posOffset>
                </wp:positionV>
                <wp:extent cx="249480" cy="241200"/>
                <wp:effectExtent l="0" t="19050" r="36830" b="6985"/>
                <wp:wrapNone/>
                <wp:docPr id="620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762F2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2705B" id="_x0000_s1309" type="#_x0000_t66" style="position:absolute;left:0;text-align:left;margin-left:29.55pt;margin-top:235.05pt;width:19.65pt;height:19pt;rotation:-2274283fd;z-index:25179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b8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" adj="10442" fillcolor="red" strokecolor="window" strokeweight="1.5pt">
                <v:textbox>
                  <w:txbxContent>
                    <w:p w14:paraId="39762F27"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AB070BC" wp14:editId="0DE1CB32">
            <wp:extent cx="4320000" cy="3245705"/>
            <wp:effectExtent l="19050" t="19050" r="23495" b="12065"/>
            <wp:docPr id="6257" name="図 6257" descr="C:\Users\NorieKunii\AppData\Local\Microsoft\Windows\INetCacheContent.Word\2017-01-30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orieKunii\AppData\Local\Microsoft\Windows\INetCacheContent.Word\2017-01-30 (4).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20000" cy="3245705"/>
                    </a:xfrm>
                    <a:prstGeom prst="rect">
                      <a:avLst/>
                    </a:prstGeom>
                    <a:noFill/>
                    <a:ln>
                      <a:solidFill>
                        <a:schemeClr val="tx1"/>
                      </a:solidFill>
                    </a:ln>
                  </pic:spPr>
                </pic:pic>
              </a:graphicData>
            </a:graphic>
          </wp:inline>
        </w:drawing>
      </w:r>
    </w:p>
    <w:p w14:paraId="05FBCFCD" w14:textId="77777777" w:rsidR="007C59A3" w:rsidRDefault="007C59A3" w:rsidP="007C59A3">
      <w:pPr>
        <w:widowControl/>
        <w:jc w:val="left"/>
      </w:pPr>
    </w:p>
    <w:p w14:paraId="285F9CC7" w14:textId="1294256C" w:rsidR="007C59A3" w:rsidRDefault="007C59A3" w:rsidP="007C59A3">
      <w:pPr>
        <w:pStyle w:val="a"/>
        <w:numPr>
          <w:ilvl w:val="0"/>
          <w:numId w:val="26"/>
        </w:numPr>
      </w:pPr>
      <w:r>
        <w:rPr>
          <w:rFonts w:hint="eastAsia"/>
        </w:rPr>
        <w:t xml:space="preserve">[ソフトウェア センター] 画面で、[Office 365 ProPlus </w:t>
      </w:r>
      <w:r>
        <w:t>- Deploy Deferred</w:t>
      </w:r>
      <w:r>
        <w:rPr>
          <w:rFonts w:hint="eastAsia"/>
        </w:rPr>
        <w:t>]</w:t>
      </w:r>
      <w:r>
        <w:t xml:space="preserve"> </w:t>
      </w:r>
      <w:r>
        <w:rPr>
          <w:rFonts w:hint="eastAsia"/>
        </w:rPr>
        <w:t>をクリックします。</w:t>
      </w:r>
    </w:p>
    <w:p w14:paraId="770E45B2"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799040" behindDoc="0" locked="0" layoutInCell="1" allowOverlap="1" wp14:anchorId="2A3CEA0C" wp14:editId="7DEBA0A1">
                <wp:simplePos x="0" y="0"/>
                <wp:positionH relativeFrom="margin">
                  <wp:posOffset>1830959</wp:posOffset>
                </wp:positionH>
                <wp:positionV relativeFrom="paragraph">
                  <wp:posOffset>944500</wp:posOffset>
                </wp:positionV>
                <wp:extent cx="249480" cy="241200"/>
                <wp:effectExtent l="0" t="19050" r="36830" b="6985"/>
                <wp:wrapNone/>
                <wp:docPr id="620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007275"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CEA0C" id="_x0000_s1310" type="#_x0000_t66" style="position:absolute;left:0;text-align:left;margin-left:144.15pt;margin-top:74.35pt;width:19.65pt;height:19pt;rotation:-2274283fd;z-index:25179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" adj="10442" fillcolor="red" strokecolor="window" strokeweight="1.5pt">
                <v:textbox>
                  <w:txbxContent>
                    <w:p w14:paraId="6F007275"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37E2B43" wp14:editId="2A4E7D09">
            <wp:extent cx="4320000" cy="3067078"/>
            <wp:effectExtent l="19050" t="19050" r="23495" b="19050"/>
            <wp:docPr id="6258" name="図 6258" descr="C:\Users\NorieKunii\AppData\Local\Microsoft\Windows\INetCacheContent.Word\2017-01-30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orieKunii\AppData\Local\Microsoft\Windows\INetCacheContent.Word\2017-01-30 (6).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20000" cy="3067078"/>
                    </a:xfrm>
                    <a:prstGeom prst="rect">
                      <a:avLst/>
                    </a:prstGeom>
                    <a:noFill/>
                    <a:ln>
                      <a:solidFill>
                        <a:schemeClr val="tx1"/>
                      </a:solidFill>
                    </a:ln>
                  </pic:spPr>
                </pic:pic>
              </a:graphicData>
            </a:graphic>
          </wp:inline>
        </w:drawing>
      </w:r>
    </w:p>
    <w:p w14:paraId="7F33DB8D" w14:textId="77777777" w:rsidR="007C59A3" w:rsidRPr="00111600" w:rsidRDefault="007C59A3" w:rsidP="007C59A3"/>
    <w:p w14:paraId="037AA38B" w14:textId="77777777" w:rsidR="007C59A3" w:rsidRDefault="007C59A3" w:rsidP="007C59A3">
      <w:pPr>
        <w:widowControl/>
        <w:jc w:val="left"/>
        <w:rPr>
          <w:noProof/>
        </w:rPr>
      </w:pPr>
      <w:r>
        <w:br w:type="page"/>
      </w:r>
    </w:p>
    <w:p w14:paraId="12E0AD97" w14:textId="79623DAD" w:rsidR="007C59A3" w:rsidRDefault="007C59A3" w:rsidP="007C59A3">
      <w:pPr>
        <w:pStyle w:val="a"/>
        <w:numPr>
          <w:ilvl w:val="0"/>
          <w:numId w:val="26"/>
        </w:numPr>
      </w:pPr>
      <w:r>
        <w:rPr>
          <w:rFonts w:hint="eastAsia"/>
        </w:rPr>
        <w:t>[ソフトウェア センター] 画面で、[インストール] をクリックします。</w:t>
      </w:r>
    </w:p>
    <w:p w14:paraId="50704622" w14:textId="77777777" w:rsidR="007C59A3" w:rsidRDefault="007C59A3" w:rsidP="007C59A3">
      <w:pPr>
        <w:pStyle w:val="C"/>
      </w:pPr>
      <w:r w:rsidRPr="00192943">
        <w:rPr>
          <w:rFonts w:ascii="Segoe UI" w:eastAsia="ＭＳ 明朝" w:hAnsi="Segoe UI" w:cs="Times New Roman"/>
          <w:noProof/>
        </w:rPr>
        <mc:AlternateContent>
          <mc:Choice Requires="wps">
            <w:drawing>
              <wp:anchor distT="0" distB="0" distL="114300" distR="114300" simplePos="0" relativeHeight="251800064" behindDoc="0" locked="0" layoutInCell="1" allowOverlap="1" wp14:anchorId="201F97FD" wp14:editId="771696F4">
                <wp:simplePos x="0" y="0"/>
                <wp:positionH relativeFrom="margin">
                  <wp:posOffset>2065045</wp:posOffset>
                </wp:positionH>
                <wp:positionV relativeFrom="paragraph">
                  <wp:posOffset>783564</wp:posOffset>
                </wp:positionV>
                <wp:extent cx="249480" cy="241200"/>
                <wp:effectExtent l="0" t="19050" r="36830" b="6985"/>
                <wp:wrapNone/>
                <wp:docPr id="620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8833961"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F97FD" id="_x0000_s1311" type="#_x0000_t66" style="position:absolute;left:0;text-align:left;margin-left:162.6pt;margin-top:61.7pt;width:19.65pt;height:19pt;rotation:-2274283fd;z-index:25180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" adj="10442" fillcolor="red" strokecolor="window" strokeweight="1.5pt">
                <v:textbox>
                  <w:txbxContent>
                    <w:p w14:paraId="28833961" w14:textId="77777777" w:rsidR="004A7761" w:rsidRDefault="004A7761" w:rsidP="007C59A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8AA0ADF" wp14:editId="6E6FED24">
            <wp:extent cx="4320000" cy="3067078"/>
            <wp:effectExtent l="19050" t="19050" r="23495" b="19050"/>
            <wp:docPr id="6259" name="図 6259" descr="C:\Users\NorieKunii\AppData\Local\Microsoft\Windows\INetCacheContent.Word\2017-01-30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orieKunii\AppData\Local\Microsoft\Windows\INetCacheContent.Word\2017-01-30 (7).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20000" cy="3067078"/>
                    </a:xfrm>
                    <a:prstGeom prst="rect">
                      <a:avLst/>
                    </a:prstGeom>
                    <a:noFill/>
                    <a:ln>
                      <a:solidFill>
                        <a:schemeClr val="tx1"/>
                      </a:solidFill>
                    </a:ln>
                  </pic:spPr>
                </pic:pic>
              </a:graphicData>
            </a:graphic>
          </wp:inline>
        </w:drawing>
      </w:r>
    </w:p>
    <w:p w14:paraId="4D3CFB3B" w14:textId="77777777" w:rsidR="007C59A3" w:rsidRDefault="007C59A3" w:rsidP="007C59A3">
      <w:pPr>
        <w:widowControl/>
        <w:jc w:val="left"/>
        <w:rPr>
          <w:kern w:val="0"/>
        </w:rPr>
      </w:pPr>
    </w:p>
    <w:p w14:paraId="377EDABB" w14:textId="77777777" w:rsidR="007C59A3" w:rsidRDefault="007C59A3" w:rsidP="007C59A3">
      <w:pPr>
        <w:pStyle w:val="a"/>
        <w:numPr>
          <w:ilvl w:val="0"/>
          <w:numId w:val="26"/>
        </w:numPr>
      </w:pPr>
      <w:r>
        <w:rPr>
          <w:rFonts w:hint="eastAsia"/>
        </w:rPr>
        <w:t>しばらくすると、Office 365 ProPlus がインストールされます。</w:t>
      </w:r>
    </w:p>
    <w:p w14:paraId="1899F8AD" w14:textId="77777777" w:rsidR="007C59A3" w:rsidRDefault="007C59A3" w:rsidP="007C59A3">
      <w:pPr>
        <w:widowControl/>
        <w:jc w:val="left"/>
        <w:rPr>
          <w:kern w:val="0"/>
        </w:rPr>
      </w:pPr>
    </w:p>
    <w:p w14:paraId="65E5B5EC" w14:textId="77777777" w:rsidR="007C59A3" w:rsidRDefault="007C59A3" w:rsidP="007C59A3">
      <w:pPr>
        <w:widowControl/>
        <w:jc w:val="left"/>
        <w:rPr>
          <w:kern w:val="0"/>
        </w:rPr>
      </w:pPr>
    </w:p>
    <w:p w14:paraId="38811DF7" w14:textId="77777777" w:rsidR="007C59A3" w:rsidRDefault="007C59A3" w:rsidP="007C59A3">
      <w:pPr>
        <w:widowControl/>
        <w:jc w:val="left"/>
        <w:rPr>
          <w:kern w:val="0"/>
        </w:rPr>
      </w:pPr>
      <w:r>
        <w:rPr>
          <w:kern w:val="0"/>
        </w:rPr>
        <w:br w:type="page"/>
      </w:r>
    </w:p>
    <w:p w14:paraId="4C67508A" w14:textId="77777777" w:rsidR="00682E2E" w:rsidRPr="008665F3" w:rsidRDefault="00682E2E" w:rsidP="00682E2E"/>
    <w:p w14:paraId="3289A6BC" w14:textId="77777777" w:rsidR="00682E2E" w:rsidRDefault="00682E2E" w:rsidP="00682E2E"/>
    <w:p w14:paraId="65CE43A6" w14:textId="77777777" w:rsidR="00682E2E" w:rsidRDefault="00682E2E" w:rsidP="00682E2E"/>
    <w:p w14:paraId="350630D7" w14:textId="77777777" w:rsidR="00682E2E" w:rsidRDefault="00682E2E" w:rsidP="00682E2E"/>
    <w:p w14:paraId="498C7368" w14:textId="77777777" w:rsidR="00682E2E" w:rsidRDefault="00682E2E" w:rsidP="00682E2E"/>
    <w:p w14:paraId="2C344BAD" w14:textId="77777777" w:rsidR="00682E2E" w:rsidRDefault="00682E2E" w:rsidP="00682E2E"/>
    <w:p w14:paraId="6D47FF17" w14:textId="77777777" w:rsidR="00682E2E" w:rsidRDefault="00682E2E" w:rsidP="00682E2E"/>
    <w:p w14:paraId="7E120DFD" w14:textId="77777777" w:rsidR="00682E2E" w:rsidRDefault="00682E2E" w:rsidP="00682E2E"/>
    <w:p w14:paraId="15AF8DD6" w14:textId="77777777" w:rsidR="00682E2E" w:rsidRDefault="00682E2E" w:rsidP="00682E2E"/>
    <w:p w14:paraId="0AE10604" w14:textId="77777777" w:rsidR="00682E2E" w:rsidRDefault="00682E2E" w:rsidP="00682E2E"/>
    <w:p w14:paraId="75B06E90" w14:textId="77777777" w:rsidR="00682E2E" w:rsidRDefault="00682E2E" w:rsidP="00682E2E"/>
    <w:p w14:paraId="0C8E837A" w14:textId="77777777" w:rsidR="00682E2E" w:rsidRDefault="00682E2E" w:rsidP="00682E2E"/>
    <w:p w14:paraId="525687DB" w14:textId="77777777" w:rsidR="00682E2E" w:rsidRDefault="00682E2E" w:rsidP="00682E2E"/>
    <w:p w14:paraId="5CA6C0A9" w14:textId="77777777" w:rsidR="00682E2E" w:rsidRDefault="00682E2E" w:rsidP="00682E2E"/>
    <w:p w14:paraId="043A0703" w14:textId="77777777" w:rsidR="00682E2E" w:rsidRDefault="00682E2E" w:rsidP="00682E2E"/>
    <w:p w14:paraId="412BBBFB" w14:textId="77777777" w:rsidR="00682E2E" w:rsidRDefault="00682E2E" w:rsidP="00682E2E"/>
    <w:p w14:paraId="45D7675F" w14:textId="77777777" w:rsidR="00682E2E" w:rsidRDefault="00682E2E" w:rsidP="00682E2E"/>
    <w:p w14:paraId="73A58385" w14:textId="77777777" w:rsidR="00682E2E" w:rsidRDefault="00682E2E" w:rsidP="00682E2E"/>
    <w:p w14:paraId="2FB3879E" w14:textId="77777777" w:rsidR="00682E2E" w:rsidRDefault="00682E2E" w:rsidP="00682E2E"/>
    <w:p w14:paraId="15668D72" w14:textId="77777777" w:rsidR="00682E2E" w:rsidRDefault="00682E2E" w:rsidP="00682E2E"/>
    <w:p w14:paraId="1A4D081D" w14:textId="77777777" w:rsidR="00682E2E" w:rsidRDefault="00682E2E" w:rsidP="00682E2E"/>
    <w:p w14:paraId="183CEEC5" w14:textId="77777777" w:rsidR="00682E2E" w:rsidRDefault="00682E2E" w:rsidP="00682E2E"/>
    <w:p w14:paraId="74A0B1D0" w14:textId="77777777" w:rsidR="00682E2E" w:rsidRDefault="00682E2E" w:rsidP="00682E2E"/>
    <w:p w14:paraId="53D265E2" w14:textId="77777777" w:rsidR="00682E2E" w:rsidRPr="009F73A2" w:rsidRDefault="00682E2E" w:rsidP="00682E2E">
      <w:r w:rsidRPr="009F73A2">
        <w:rPr>
          <w:rFonts w:hint="eastAsia"/>
        </w:rPr>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また、発行以降に発表される情報の正確性に関して、マイクロソフトはいかなる保証もいたしません。このドキュメントに記載されている情報は、このドキュメントの発行時点における製品を表したもので、計画のためにのみ使用してください。情報は、将来予告なしに変更することがあります。</w:t>
      </w:r>
    </w:p>
    <w:p w14:paraId="499B698A" w14:textId="77777777" w:rsidR="00682E2E" w:rsidRPr="009F73A2" w:rsidRDefault="00682E2E" w:rsidP="00682E2E"/>
    <w:p w14:paraId="6A2CB630" w14:textId="77777777" w:rsidR="00682E2E" w:rsidRPr="009F73A2" w:rsidRDefault="00682E2E" w:rsidP="00682E2E">
      <w:r w:rsidRPr="009F73A2">
        <w:rPr>
          <w:rFonts w:hint="eastAsia"/>
        </w:rPr>
        <w:t>このドキュメントに記載された内容は情報提供のみを目的としており、明示または黙示に関わらず、これらの情報についてマイクロソフトはいかなる責任も負わないものとします。</w:t>
      </w:r>
    </w:p>
    <w:p w14:paraId="50562E39" w14:textId="77777777" w:rsidR="00682E2E" w:rsidRPr="009F73A2" w:rsidRDefault="00682E2E" w:rsidP="00682E2E">
      <w:r w:rsidRPr="009F73A2">
        <w:t>© 201</w:t>
      </w:r>
      <w:r>
        <w:rPr>
          <w:rFonts w:hint="eastAsia"/>
        </w:rPr>
        <w:t>7</w:t>
      </w:r>
      <w:r w:rsidRPr="009F73A2">
        <w:t xml:space="preserve"> Microsoft Corporation.  All rights reserved.</w:t>
      </w:r>
    </w:p>
    <w:p w14:paraId="153811EF" w14:textId="77777777" w:rsidR="00682E2E" w:rsidRPr="009F73A2" w:rsidRDefault="00682E2E" w:rsidP="00682E2E">
      <w:r w:rsidRPr="009F73A2">
        <w:rPr>
          <w:rFonts w:hint="eastAsia"/>
        </w:rPr>
        <w:t xml:space="preserve">Microsoft、Windows、Windows ロゴ、及びWindows Server は米国 Microsoft Corporation の米国またはその他の国における登録商標または商標です。 </w:t>
      </w:r>
    </w:p>
    <w:p w14:paraId="2314AD68" w14:textId="34F545C6" w:rsidR="007C59A3" w:rsidRPr="00682E2E" w:rsidRDefault="00682E2E" w:rsidP="00192943">
      <w:pPr>
        <w:rPr>
          <w:rFonts w:asciiTheme="minorHAnsi" w:eastAsiaTheme="minorEastAsia" w:hAnsiTheme="minorHAnsi"/>
        </w:rPr>
      </w:pPr>
      <w:r w:rsidRPr="009F73A2">
        <w:rPr>
          <w:rFonts w:hint="eastAsia"/>
        </w:rPr>
        <w:t>このドキュメントに記載されている会社名、製品名には、各社の商標のものもあります。</w:t>
      </w:r>
    </w:p>
    <w:sectPr w:rsidR="007C59A3" w:rsidRPr="00682E2E" w:rsidSect="00AE5EDA">
      <w:headerReference w:type="even" r:id="rId202"/>
      <w:headerReference w:type="default" r:id="rId203"/>
      <w:footerReference w:type="even" r:id="rId204"/>
      <w:footerReference w:type="default" r:id="rId205"/>
      <w:headerReference w:type="first" r:id="rId206"/>
      <w:footerReference w:type="first" r:id="rId207"/>
      <w:pgSz w:w="11906" w:h="16838"/>
      <w:pgMar w:top="1985" w:right="1701" w:bottom="1701" w:left="2127" w:header="851" w:footer="992" w:gutter="0"/>
      <w:pgNumType w:start="0"/>
      <w:cols w:space="425"/>
      <w:titlePg/>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Akira Sugiyama" w:date="2017-10-20T11:10:00Z" w:initials="AS">
    <w:p w14:paraId="007B0079" w14:textId="2218EB48" w:rsidR="004A7761" w:rsidRDefault="004A7761">
      <w:pPr>
        <w:pStyle w:val="af9"/>
      </w:pPr>
      <w:r>
        <w:rPr>
          <w:rStyle w:val="af8"/>
        </w:rPr>
        <w:annotationRef/>
      </w:r>
      <w:r>
        <w:rPr>
          <w:rFonts w:hint="eastAsia"/>
        </w:rPr>
        <w:t>改訂履歴もお忘れなく。</w:t>
      </w:r>
    </w:p>
  </w:comment>
  <w:comment w:id="461" w:author="Akira Sugiyama [2]" w:date="2017-10-21T21:45:00Z" w:initials="AS">
    <w:p w14:paraId="5636388C" w14:textId="6C289180" w:rsidR="004A7761" w:rsidRDefault="004A7761">
      <w:pPr>
        <w:pStyle w:val="af9"/>
        <w:rPr>
          <w:rFonts w:ascii="inherit" w:hAnsi="inherit" w:cs="Arial" w:hint="eastAsia"/>
          <w:color w:val="333333"/>
          <w:sz w:val="36"/>
          <w:szCs w:val="36"/>
          <w:lang w:val="en"/>
        </w:rPr>
      </w:pPr>
      <w:r>
        <w:rPr>
          <w:rStyle w:val="af8"/>
        </w:rPr>
        <w:annotationRef/>
      </w:r>
      <w:r>
        <w:rPr>
          <w:rFonts w:ascii="inherit" w:hAnsi="inherit" w:cs="Arial"/>
          <w:color w:val="333333"/>
          <w:sz w:val="36"/>
          <w:szCs w:val="36"/>
          <w:lang w:val="en"/>
        </w:rPr>
        <w:t>Peer Cache</w:t>
      </w:r>
      <w:r>
        <w:rPr>
          <w:rFonts w:ascii="inherit" w:hAnsi="inherit" w:cs="Arial" w:hint="eastAsia"/>
          <w:color w:val="333333"/>
          <w:sz w:val="36"/>
          <w:szCs w:val="36"/>
          <w:lang w:val="en"/>
        </w:rPr>
        <w:t xml:space="preserve"> </w:t>
      </w:r>
      <w:r>
        <w:rPr>
          <w:rFonts w:ascii="inherit" w:hAnsi="inherit" w:cs="Arial" w:hint="eastAsia"/>
          <w:color w:val="333333"/>
          <w:sz w:val="36"/>
          <w:szCs w:val="36"/>
          <w:lang w:val="en"/>
        </w:rPr>
        <w:t>についての記載をどこかに追加できないでしょうか？</w:t>
      </w:r>
    </w:p>
    <w:p w14:paraId="6B62D435" w14:textId="61A65622" w:rsidR="004A7761" w:rsidRDefault="004A7761">
      <w:pPr>
        <w:pStyle w:val="af9"/>
      </w:pPr>
      <w:r>
        <w:rPr>
          <w:rFonts w:ascii="inherit" w:hAnsi="inherit" w:cs="Arial" w:hint="eastAsia"/>
          <w:color w:val="333333"/>
          <w:sz w:val="36"/>
          <w:szCs w:val="36"/>
          <w:lang w:val="en"/>
        </w:rPr>
        <w:t>以下、ご参考ください。</w:t>
      </w:r>
    </w:p>
    <w:p w14:paraId="7CCDB572" w14:textId="36306AEF" w:rsidR="004A7761" w:rsidRDefault="004A7761">
      <w:pPr>
        <w:pStyle w:val="af9"/>
      </w:pPr>
      <w:r>
        <w:rPr>
          <w:rFonts w:ascii="inherit" w:hAnsi="inherit" w:cs="Arial"/>
          <w:color w:val="333333"/>
          <w:sz w:val="36"/>
          <w:szCs w:val="36"/>
          <w:lang w:val="en"/>
        </w:rPr>
        <w:t>Configure Peer Cache in Configuration Manager to help you manage Office 365 ProPlus updates</w:t>
      </w:r>
    </w:p>
    <w:p w14:paraId="389E41D4" w14:textId="6C18FC59" w:rsidR="004A7761" w:rsidRDefault="00290F0D">
      <w:pPr>
        <w:pStyle w:val="af9"/>
      </w:pPr>
      <w:hyperlink r:id="rId1" w:history="1">
        <w:r w:rsidR="004A7761" w:rsidRPr="00C57B14">
          <w:rPr>
            <w:rStyle w:val="ab"/>
          </w:rPr>
          <w:t>https://techcommunity.microsoft.com/t5/Office-365-ProPlus/Configure-Peer-Cache-in-Configuration-Manager-to-help-you-manage/td-p/102892</w:t>
        </w:r>
      </w:hyperlink>
    </w:p>
    <w:p w14:paraId="2FCA8E6B" w14:textId="08C6660F" w:rsidR="004A7761" w:rsidRDefault="004A7761">
      <w:pPr>
        <w:pStyle w:val="af9"/>
      </w:pPr>
    </w:p>
    <w:p w14:paraId="3E45EFFE" w14:textId="7DA3D205" w:rsidR="004A7761" w:rsidRDefault="004A7761">
      <w:pPr>
        <w:pStyle w:val="af9"/>
      </w:pPr>
      <w:r>
        <w:rPr>
          <w:rFonts w:hint="eastAsia"/>
        </w:rPr>
        <w:t>また、</w:t>
      </w:r>
    </w:p>
    <w:p w14:paraId="649AAF50" w14:textId="4160EDF9" w:rsidR="004A7761" w:rsidRDefault="004A7761">
      <w:pPr>
        <w:pStyle w:val="af9"/>
      </w:pPr>
      <w:r w:rsidRPr="008272EC">
        <w:rPr>
          <w:rFonts w:hint="eastAsia"/>
        </w:rPr>
        <w:t>バージョン</w:t>
      </w:r>
      <w:r w:rsidRPr="008272EC">
        <w:t xml:space="preserve"> 1610 以降の</w:t>
      </w:r>
      <w:r>
        <w:rPr>
          <w:rFonts w:hint="eastAsia"/>
        </w:rPr>
        <w:t>機能である言語の追加についても、追加できないでしょうか？</w:t>
      </w:r>
    </w:p>
    <w:p w14:paraId="3F0D8110" w14:textId="14037B69" w:rsidR="004A7761" w:rsidRDefault="004A7761">
      <w:pPr>
        <w:pStyle w:val="af9"/>
      </w:pPr>
      <w:r w:rsidRPr="008272EC">
        <w:t>Office 365 更新プログラムのダウンロード対象言語を追加する</w:t>
      </w:r>
    </w:p>
    <w:p w14:paraId="7FBDFCF4" w14:textId="6006BD94" w:rsidR="004A7761" w:rsidRDefault="004A7761">
      <w:pPr>
        <w:pStyle w:val="af9"/>
      </w:pPr>
      <w:r w:rsidRPr="008272EC">
        <w:t>https://docs.microsoft.com/ja-jp/sccm/sum/deploy-use/manage-office-365-proplus-updates#add-languages-for-office-365-update-downloads</w:t>
      </w:r>
    </w:p>
  </w:comment>
  <w:comment w:id="462" w:author="KUNII Suguru" w:date="2017-10-27T12:39:00Z" w:initials="KS">
    <w:p w14:paraId="4287E32F" w14:textId="02A31AF3" w:rsidR="004A7761" w:rsidRDefault="004A7761">
      <w:pPr>
        <w:pStyle w:val="af9"/>
      </w:pPr>
      <w:r>
        <w:rPr>
          <w:rStyle w:val="af8"/>
        </w:rPr>
        <w:annotationRef/>
      </w:r>
      <w:r>
        <w:rPr>
          <w:rFonts w:hint="eastAsia"/>
        </w:rPr>
        <w:t>2.2.2と2.2.7にそれぞれ追記しました。</w:t>
      </w:r>
    </w:p>
  </w:comment>
  <w:comment w:id="476" w:author="Akira Sugiyama" w:date="2017-10-20T11:16:00Z" w:initials="AS">
    <w:p w14:paraId="5B9C20B3" w14:textId="7D54582F" w:rsidR="004A7761" w:rsidRDefault="004A7761">
      <w:pPr>
        <w:pStyle w:val="af9"/>
      </w:pPr>
      <w:r>
        <w:rPr>
          <w:rStyle w:val="af8"/>
        </w:rPr>
        <w:annotationRef/>
      </w:r>
      <w:r>
        <w:rPr>
          <w:rFonts w:hint="eastAsia"/>
        </w:rPr>
        <w:t>改ページを調整したほうが良さそうですね。</w:t>
      </w:r>
    </w:p>
  </w:comment>
  <w:comment w:id="483" w:author="Akira Sugiyama" w:date="2017-10-20T11:28:00Z" w:initials="AS">
    <w:p w14:paraId="58CDC0F7" w14:textId="5904A531" w:rsidR="004A7761" w:rsidRDefault="004A7761">
      <w:pPr>
        <w:pStyle w:val="af9"/>
      </w:pPr>
      <w:r>
        <w:rPr>
          <w:rStyle w:val="af8"/>
        </w:rPr>
        <w:annotationRef/>
      </w:r>
      <w:r w:rsidRPr="00494AF7">
        <w:rPr>
          <w:rFonts w:hint="eastAsia"/>
        </w:rPr>
        <w:t>半期チャネル</w:t>
      </w:r>
      <w:r w:rsidRPr="00494AF7">
        <w:t xml:space="preserve"> (対象指定)</w:t>
      </w:r>
      <w:r>
        <w:rPr>
          <w:rFonts w:hint="eastAsia"/>
        </w:rPr>
        <w:t xml:space="preserve">　という表現が宜しいかと思います。</w:t>
      </w:r>
    </w:p>
  </w:comment>
  <w:comment w:id="489" w:author="Akira Sugiyama" w:date="2017-10-20T11:31:00Z" w:initials="AS">
    <w:p w14:paraId="0FB750B0" w14:textId="4B6911FD" w:rsidR="004A7761" w:rsidRDefault="004A7761">
      <w:pPr>
        <w:pStyle w:val="af9"/>
      </w:pPr>
      <w:r>
        <w:rPr>
          <w:rStyle w:val="af8"/>
        </w:rPr>
        <w:annotationRef/>
      </w:r>
      <w:r>
        <w:rPr>
          <w:rFonts w:hint="eastAsia"/>
        </w:rPr>
        <w:t>4か月前となります。</w:t>
      </w:r>
    </w:p>
  </w:comment>
  <w:comment w:id="493" w:author="Akira Sugiyama" w:date="2017-10-20T11:36:00Z" w:initials="AS">
    <w:p w14:paraId="053D5401" w14:textId="311D6BD0" w:rsidR="004A7761" w:rsidRDefault="004A7761">
      <w:pPr>
        <w:pStyle w:val="af9"/>
      </w:pPr>
      <w:r>
        <w:rPr>
          <w:rStyle w:val="af8"/>
        </w:rPr>
        <w:annotationRef/>
      </w:r>
      <w:r>
        <w:rPr>
          <w:rFonts w:hint="eastAsia"/>
        </w:rPr>
        <w:t>Office クライアントインストールウィザード中の、チャネルを選択する画面で、Fast Release for Current の選択肢も出てきます。</w:t>
      </w:r>
    </w:p>
    <w:p w14:paraId="50BDE0A8" w14:textId="68822C86" w:rsidR="004A7761" w:rsidRDefault="004A7761">
      <w:pPr>
        <w:pStyle w:val="af9"/>
      </w:pPr>
      <w:r>
        <w:rPr>
          <w:rFonts w:hint="eastAsia"/>
        </w:rPr>
        <w:t>また、Microsoft Update catalogにも、</w:t>
      </w:r>
    </w:p>
    <w:p w14:paraId="7A9E48A4" w14:textId="039B9C84" w:rsidR="004A7761" w:rsidRDefault="004A7761">
      <w:pPr>
        <w:pStyle w:val="af9"/>
        <w:rPr>
          <w:rFonts w:ascii="Segoe UI" w:hAnsi="Segoe UI" w:cs="Segoe UI"/>
          <w:b/>
          <w:bCs/>
          <w:color w:val="222222"/>
          <w:sz w:val="18"/>
          <w:szCs w:val="18"/>
        </w:rPr>
      </w:pPr>
      <w:r>
        <w:rPr>
          <w:rFonts w:ascii="Segoe UI" w:hAnsi="Segoe UI" w:cs="Segoe UI"/>
          <w:b/>
          <w:bCs/>
          <w:color w:val="222222"/>
          <w:sz w:val="18"/>
          <w:szCs w:val="18"/>
        </w:rPr>
        <w:t xml:space="preserve">Office 365 </w:t>
      </w:r>
      <w:r>
        <w:rPr>
          <w:rFonts w:ascii="Segoe UI" w:hAnsi="Segoe UI" w:cs="Segoe UI"/>
          <w:b/>
          <w:bCs/>
          <w:color w:val="222222"/>
          <w:sz w:val="18"/>
          <w:szCs w:val="18"/>
        </w:rPr>
        <w:t>クライアント更新プログラム</w:t>
      </w:r>
      <w:r>
        <w:rPr>
          <w:rFonts w:ascii="Segoe UI" w:hAnsi="Segoe UI" w:cs="Segoe UI"/>
          <w:b/>
          <w:bCs/>
          <w:color w:val="222222"/>
          <w:sz w:val="18"/>
          <w:szCs w:val="18"/>
        </w:rPr>
        <w:t xml:space="preserve"> - </w:t>
      </w:r>
      <w:r>
        <w:rPr>
          <w:rFonts w:ascii="Segoe UI" w:hAnsi="Segoe UI" w:cs="Segoe UI"/>
          <w:b/>
          <w:bCs/>
          <w:color w:val="222222"/>
          <w:sz w:val="18"/>
          <w:szCs w:val="18"/>
        </w:rPr>
        <w:t>月次チャネル</w:t>
      </w:r>
      <w:r>
        <w:rPr>
          <w:rFonts w:ascii="Segoe UI" w:hAnsi="Segoe UI" w:cs="Segoe UI"/>
          <w:b/>
          <w:bCs/>
          <w:color w:val="222222"/>
          <w:sz w:val="18"/>
          <w:szCs w:val="18"/>
        </w:rPr>
        <w:t xml:space="preserve"> (</w:t>
      </w:r>
      <w:r>
        <w:rPr>
          <w:rFonts w:ascii="Segoe UI" w:hAnsi="Segoe UI" w:cs="Segoe UI"/>
          <w:b/>
          <w:bCs/>
          <w:color w:val="222222"/>
          <w:sz w:val="18"/>
          <w:szCs w:val="18"/>
        </w:rPr>
        <w:t>対象指定</w:t>
      </w:r>
      <w:r>
        <w:rPr>
          <w:rFonts w:ascii="Segoe UI" w:hAnsi="Segoe UI" w:cs="Segoe UI"/>
          <w:b/>
          <w:bCs/>
          <w:color w:val="222222"/>
          <w:sz w:val="18"/>
          <w:szCs w:val="18"/>
        </w:rPr>
        <w:t>)</w:t>
      </w:r>
    </w:p>
    <w:p w14:paraId="03D013A7" w14:textId="6F8B82FC" w:rsidR="004A7761" w:rsidRDefault="004A7761">
      <w:pPr>
        <w:pStyle w:val="af9"/>
      </w:pPr>
      <w:r>
        <w:rPr>
          <w:rFonts w:hint="eastAsia"/>
        </w:rPr>
        <w:t>という形で表示されるので、一般的には使わないですが、ここで簡単に説明しておいていただくと良いと思います。</w:t>
      </w:r>
    </w:p>
  </w:comment>
  <w:comment w:id="494" w:author="KUNII Suguru" w:date="2017-10-27T16:21:00Z" w:initials="KS">
    <w:p w14:paraId="5BDACCC6" w14:textId="610D35B1" w:rsidR="004A7761" w:rsidRDefault="004A7761">
      <w:pPr>
        <w:pStyle w:val="af9"/>
      </w:pPr>
      <w:r>
        <w:rPr>
          <w:rStyle w:val="af8"/>
        </w:rPr>
        <w:annotationRef/>
      </w:r>
      <w:r>
        <w:rPr>
          <w:rFonts w:hint="eastAsia"/>
        </w:rPr>
        <w:t>※2として記述しました。</w:t>
      </w:r>
    </w:p>
  </w:comment>
  <w:comment w:id="514" w:author="Hidekazu Suzuki" w:date="2017-10-25T15:51:00Z" w:initials="HS">
    <w:p w14:paraId="04FB0477" w14:textId="5AB60BAB" w:rsidR="004A7761" w:rsidRDefault="004A7761">
      <w:pPr>
        <w:pStyle w:val="af9"/>
      </w:pPr>
      <w:r>
        <w:rPr>
          <w:rStyle w:val="af8"/>
        </w:rPr>
        <w:annotationRef/>
      </w:r>
      <w:r>
        <w:rPr>
          <w:rFonts w:hint="eastAsia"/>
        </w:rPr>
        <w:t>表現を直前と合わせてください。あと更新月はあっていますでしょうか</w:t>
      </w:r>
    </w:p>
  </w:comment>
  <w:comment w:id="515" w:author="KUNII Suguru" w:date="2017-10-27T15:23:00Z" w:initials="KS">
    <w:p w14:paraId="1DA6E29E" w14:textId="301C13C8" w:rsidR="004A7761" w:rsidRDefault="004A7761">
      <w:pPr>
        <w:pStyle w:val="af9"/>
      </w:pPr>
      <w:r>
        <w:rPr>
          <w:rStyle w:val="af8"/>
        </w:rPr>
        <w:annotationRef/>
      </w:r>
      <w:r>
        <w:rPr>
          <w:rFonts w:hint="eastAsia"/>
        </w:rPr>
        <w:t>機能の更新は記述のとおりで間違いありません。</w:t>
      </w:r>
      <w:r>
        <w:br/>
      </w:r>
      <w:hyperlink r:id="rId2" w:history="1">
        <w:r w:rsidRPr="00444A14">
          <w:rPr>
            <w:rStyle w:val="ab"/>
          </w:rPr>
          <w:t>https://support.office.com/ja-jp/article/Office-365-ProPlus-%E6%9B%B4%E6%96%B0%E3%83%97%E3%83%AD%E3%82%B0%E3%83%A9%E3%83%A0-%E3%83%81%E3%83%A3%E3%83%8D%E3%83%AB%E3%81%AE%E6%A6%82%E8%A6%81-9ccf0f13-28ff-4975-9bd2-7e4ea2fefef4</w:t>
        </w:r>
      </w:hyperlink>
      <w:r>
        <w:tab/>
      </w:r>
    </w:p>
  </w:comment>
  <w:comment w:id="524" w:author="KUNII Suguru" w:date="2017-10-27T12:11:00Z" w:initials="KS">
    <w:p w14:paraId="4DDBB9A8" w14:textId="4516107C" w:rsidR="004A7761" w:rsidRDefault="004A7761">
      <w:pPr>
        <w:pStyle w:val="af9"/>
      </w:pPr>
      <w:r>
        <w:rPr>
          <w:rStyle w:val="af8"/>
        </w:rPr>
        <w:annotationRef/>
      </w:r>
      <w:r>
        <w:rPr>
          <w:rFonts w:hint="eastAsia"/>
        </w:rPr>
        <w:t>対象言語の追加機能の解説をこの節で追加しました。</w:t>
      </w:r>
    </w:p>
  </w:comment>
  <w:comment w:id="558" w:author="KUNII Suguru" w:date="2017-10-27T12:26:00Z" w:initials="KS">
    <w:p w14:paraId="039FD8BB" w14:textId="4DAB0D47" w:rsidR="004A7761" w:rsidRDefault="004A7761">
      <w:pPr>
        <w:pStyle w:val="af9"/>
      </w:pPr>
      <w:r>
        <w:rPr>
          <w:rStyle w:val="af8"/>
        </w:rPr>
        <w:annotationRef/>
      </w:r>
      <w:r>
        <w:rPr>
          <w:rFonts w:hint="eastAsia"/>
        </w:rPr>
        <w:t>ピアキャッシュの解説をBranchCahceなどの解説の並びに追加しました。</w:t>
      </w:r>
    </w:p>
  </w:comment>
  <w:comment w:id="606" w:author="Akira Sugiyama [2]" w:date="2017-10-20T19:47:00Z" w:initials="AS">
    <w:p w14:paraId="32535599" w14:textId="5B65515F" w:rsidR="004A7761" w:rsidRDefault="004A7761">
      <w:pPr>
        <w:pStyle w:val="af9"/>
      </w:pPr>
      <w:r>
        <w:rPr>
          <w:rStyle w:val="af8"/>
        </w:rPr>
        <w:annotationRef/>
      </w:r>
      <w:r>
        <w:rPr>
          <w:rFonts w:hint="eastAsia"/>
        </w:rPr>
        <w:t>誤字ですかね</w:t>
      </w:r>
    </w:p>
  </w:comment>
  <w:comment w:id="594" w:author="KUNII Suguru" w:date="2017-10-27T15:27:00Z" w:initials="KS">
    <w:p w14:paraId="0DA6101D" w14:textId="0FBF93EF" w:rsidR="004A7761" w:rsidRDefault="004A7761">
      <w:pPr>
        <w:pStyle w:val="af9"/>
      </w:pPr>
      <w:r>
        <w:rPr>
          <w:rStyle w:val="af8"/>
        </w:rPr>
        <w:annotationRef/>
      </w:r>
      <w:r>
        <w:rPr>
          <w:rFonts w:hint="eastAsia"/>
        </w:rPr>
        <w:t>表現がわかりにくかったので、シンプルになるように変更してみました。</w:t>
      </w:r>
    </w:p>
  </w:comment>
  <w:comment w:id="688" w:author="Akira Sugiyama [2]" w:date="2017-10-20T19:53:00Z" w:initials="AS">
    <w:p w14:paraId="4BA307C1" w14:textId="313D7E26" w:rsidR="004A7761" w:rsidRDefault="004A7761">
      <w:pPr>
        <w:pStyle w:val="af9"/>
      </w:pPr>
      <w:r>
        <w:rPr>
          <w:rStyle w:val="af8"/>
        </w:rPr>
        <w:annotationRef/>
      </w:r>
      <w:r>
        <w:rPr>
          <w:rFonts w:hint="eastAsia"/>
        </w:rPr>
        <w:t>改行のされ方が気になりますね。スタイルを変更（見出し３のフォントサイズを小さく）するなどして、うまく収められませんかね</w:t>
      </w:r>
    </w:p>
  </w:comment>
  <w:comment w:id="689" w:author="KUNII Suguru" w:date="2017-10-27T15:29:00Z" w:initials="KS">
    <w:p w14:paraId="6223DBBC" w14:textId="4BB5C92A" w:rsidR="004A7761" w:rsidRDefault="004A7761">
      <w:pPr>
        <w:pStyle w:val="af9"/>
      </w:pPr>
      <w:r>
        <w:rPr>
          <w:rFonts w:hint="eastAsia"/>
        </w:rPr>
        <w:t>スタイル自体を変更すると、他の評価ガイドとの整合性に影響が出るので、本項目だけフォントサイズを小さくしました（他の項目も</w:t>
      </w:r>
      <w:r>
        <w:t>同様です）</w:t>
      </w:r>
      <w:r>
        <w:rPr>
          <w:rFonts w:hint="eastAsia"/>
        </w:rPr>
        <w:t>。</w:t>
      </w:r>
      <w:r>
        <w:rPr>
          <w:rStyle w:val="af8"/>
        </w:rPr>
        <w:annotationRef/>
      </w:r>
      <w:r>
        <w:rPr>
          <w:rFonts w:hint="eastAsia"/>
        </w:rPr>
        <w:t>なお、目次に影響ないことは確認済みです。</w:t>
      </w:r>
    </w:p>
  </w:comment>
  <w:comment w:id="697" w:author="Akira Sugiyama [2]" w:date="2017-10-20T19:57:00Z" w:initials="AS">
    <w:p w14:paraId="569C5B94" w14:textId="5850285E" w:rsidR="004A7761" w:rsidRDefault="004A7761">
      <w:pPr>
        <w:pStyle w:val="af9"/>
      </w:pPr>
      <w:r>
        <w:rPr>
          <w:rStyle w:val="af8"/>
        </w:rPr>
        <w:annotationRef/>
      </w:r>
      <w:r>
        <w:rPr>
          <w:rFonts w:hint="eastAsia"/>
        </w:rPr>
        <w:t>半期チャネル　ですね。</w:t>
      </w:r>
    </w:p>
  </w:comment>
  <w:comment w:id="877" w:author="Akira Sugiyama [2]" w:date="2017-10-20T20:08:00Z" w:initials="AS">
    <w:p w14:paraId="047E8BD7" w14:textId="0F457D65" w:rsidR="004A7761" w:rsidRDefault="004A7761">
      <w:pPr>
        <w:pStyle w:val="af9"/>
      </w:pPr>
      <w:r>
        <w:rPr>
          <w:rStyle w:val="af8"/>
        </w:rPr>
        <w:annotationRef/>
      </w:r>
      <w:r>
        <w:rPr>
          <w:rFonts w:hint="eastAsia"/>
        </w:rPr>
        <w:t>ここは、現時点でも選択できないでしょうか？</w:t>
      </w:r>
    </w:p>
  </w:comment>
  <w:comment w:id="878" w:author="KUNII Suguru" w:date="2017-10-27T15:31:00Z" w:initials="KS">
    <w:p w14:paraId="47519BB8" w14:textId="393CBD1A" w:rsidR="004A7761" w:rsidRPr="0096640C" w:rsidRDefault="004A7761">
      <w:pPr>
        <w:pStyle w:val="af9"/>
      </w:pPr>
      <w:r>
        <w:rPr>
          <w:rStyle w:val="af8"/>
        </w:rPr>
        <w:annotationRef/>
      </w:r>
      <w:r>
        <w:rPr>
          <w:rFonts w:hint="eastAsia"/>
        </w:rPr>
        <w:t>1706にアップグレードした直後で確認したところ、Windows 10とOffice 365の項目はありませんでした。1702ベースラインをインストールした直後でも同様でした。</w:t>
      </w:r>
    </w:p>
  </w:comment>
  <w:comment w:id="890" w:author="KUNII Suguru" w:date="2017-10-30T10:54:00Z" w:initials="KS">
    <w:p w14:paraId="46A40294" w14:textId="511EFEFF" w:rsidR="004A7761" w:rsidRDefault="004A7761">
      <w:pPr>
        <w:pStyle w:val="af9"/>
      </w:pPr>
      <w:r>
        <w:rPr>
          <w:rStyle w:val="af8"/>
        </w:rPr>
        <w:annotationRef/>
      </w:r>
      <w:r>
        <w:rPr>
          <w:rFonts w:hint="eastAsia"/>
        </w:rPr>
        <w:t>Upgradesも追加しておきました。</w:t>
      </w:r>
    </w:p>
  </w:comment>
  <w:comment w:id="1040" w:author="Shogo Akimoto" w:date="2017-10-19T17:22:00Z" w:initials="SA">
    <w:p w14:paraId="35937145" w14:textId="77777777" w:rsidR="004A7761" w:rsidRDefault="004A7761">
      <w:pPr>
        <w:pStyle w:val="af9"/>
      </w:pPr>
      <w:r>
        <w:rPr>
          <w:rStyle w:val="af8"/>
        </w:rPr>
        <w:annotationRef/>
      </w:r>
      <w:r>
        <w:rPr>
          <w:rFonts w:hint="eastAsia"/>
        </w:rPr>
        <w:t>U</w:t>
      </w:r>
      <w:r>
        <w:t xml:space="preserve">RL </w:t>
      </w:r>
      <w:r>
        <w:rPr>
          <w:rFonts w:hint="eastAsia"/>
        </w:rPr>
        <w:t>は短い以下のものでお願いします。</w:t>
      </w:r>
    </w:p>
    <w:p w14:paraId="5E059D7F" w14:textId="17677D1A" w:rsidR="004A7761" w:rsidRPr="003F6788" w:rsidRDefault="00290F0D">
      <w:pPr>
        <w:pStyle w:val="af9"/>
      </w:pPr>
      <w:hyperlink r:id="rId3" w:history="1">
        <w:r w:rsidR="004A7761" w:rsidRPr="00B56EE6">
          <w:rPr>
            <w:rStyle w:val="ab"/>
          </w:rPr>
          <w:t>https://support.office.com/ja-jp/article/190f41e4-064d-486b-9c95-db08f973687c</w:t>
        </w:r>
      </w:hyperlink>
    </w:p>
  </w:comment>
  <w:comment w:id="1076" w:author="Akira Sugiyama [2]" w:date="2017-10-21T23:19:00Z" w:initials="AS">
    <w:p w14:paraId="58B580C5" w14:textId="2C9D5A3A" w:rsidR="004A7761" w:rsidRDefault="004A7761">
      <w:pPr>
        <w:pStyle w:val="af9"/>
      </w:pPr>
      <w:r>
        <w:rPr>
          <w:rStyle w:val="af8"/>
        </w:rPr>
        <w:annotationRef/>
      </w:r>
      <w:r>
        <w:rPr>
          <w:rFonts w:hint="eastAsia"/>
        </w:rPr>
        <w:t>同様の説明</w:t>
      </w:r>
      <w:r>
        <w:t>をしている</w:t>
      </w:r>
      <w:r>
        <w:rPr>
          <w:rFonts w:hint="eastAsia"/>
        </w:rPr>
        <w:t>、他の部分</w:t>
      </w:r>
      <w:r>
        <w:t>と</w:t>
      </w:r>
      <w:r>
        <w:rPr>
          <w:rFonts w:hint="eastAsia"/>
        </w:rPr>
        <w:t>表現と合わせました</w:t>
      </w:r>
      <w:r>
        <w:t>。</w:t>
      </w:r>
    </w:p>
  </w:comment>
  <w:comment w:id="1077" w:author="KUNII Suguru" w:date="2017-10-27T16:28:00Z" w:initials="KS">
    <w:p w14:paraId="469F5676" w14:textId="5F39820C" w:rsidR="004A7761" w:rsidRPr="004E440B" w:rsidRDefault="004A7761">
      <w:pPr>
        <w:pStyle w:val="af9"/>
      </w:pPr>
      <w:r>
        <w:rPr>
          <w:rStyle w:val="af8"/>
        </w:rPr>
        <w:annotationRef/>
      </w:r>
      <w:r>
        <w:rPr>
          <w:rFonts w:hint="eastAsia"/>
        </w:rPr>
        <w:t>「</w:t>
      </w:r>
      <w:r w:rsidRPr="00331CF3">
        <w:t>[ソフトウェア ライブラリ] ワークスペースをクリックし、</w:t>
      </w:r>
      <w:r>
        <w:rPr>
          <w:rStyle w:val="af8"/>
        </w:rPr>
        <w:annotationRef/>
      </w:r>
      <w:r>
        <w:rPr>
          <w:rFonts w:hint="eastAsia"/>
        </w:rPr>
        <w:t>」</w:t>
      </w:r>
      <w:r w:rsidRPr="004E440B">
        <w:rPr>
          <w:rFonts w:hint="eastAsia"/>
        </w:rPr>
        <w:t>で表現を統一しておきました</w:t>
      </w:r>
    </w:p>
  </w:comment>
  <w:comment w:id="1087" w:author="Akira Sugiyama [2]" w:date="2017-11-08T18:33:00Z" w:initials="AS">
    <w:p w14:paraId="1B533F64" w14:textId="04C1CCDC" w:rsidR="004A7761" w:rsidRDefault="004A7761">
      <w:pPr>
        <w:pStyle w:val="af9"/>
      </w:pPr>
      <w:r>
        <w:rPr>
          <w:rStyle w:val="af8"/>
        </w:rPr>
        <w:annotationRef/>
      </w:r>
      <w:r>
        <w:rPr>
          <w:rFonts w:hint="eastAsia"/>
        </w:rPr>
        <w:t>11/8　画面と文字が異なるページになってしまっているので、この文章の前で改ページしたほうが良いと追うので、改ページしておきました。</w:t>
      </w:r>
    </w:p>
  </w:comment>
  <w:comment w:id="1090" w:author="Shogo Akimoto" w:date="2017-10-20T01:50:00Z" w:initials="SA">
    <w:p w14:paraId="37364495" w14:textId="77777777" w:rsidR="004A7761" w:rsidRDefault="004A7761">
      <w:pPr>
        <w:pStyle w:val="af9"/>
      </w:pPr>
      <w:r>
        <w:rPr>
          <w:rStyle w:val="af8"/>
        </w:rPr>
        <w:annotationRef/>
      </w:r>
      <w:r>
        <w:rPr>
          <w:rFonts w:hint="eastAsia"/>
        </w:rPr>
        <w:t xml:space="preserve">以下の </w:t>
      </w:r>
      <w:r>
        <w:t xml:space="preserve">URL </w:t>
      </w:r>
      <w:r>
        <w:rPr>
          <w:rFonts w:hint="eastAsia"/>
        </w:rPr>
        <w:t>で記載をお願いします。</w:t>
      </w:r>
    </w:p>
    <w:p w14:paraId="1C8DA728" w14:textId="164C1618" w:rsidR="004A7761" w:rsidRPr="00A73406" w:rsidRDefault="00290F0D">
      <w:pPr>
        <w:pStyle w:val="af9"/>
      </w:pPr>
      <w:hyperlink r:id="rId4" w:history="1">
        <w:r w:rsidR="004A7761" w:rsidRPr="00B56EE6">
          <w:rPr>
            <w:rStyle w:val="ab"/>
          </w:rPr>
          <w:t>https://support.office.com/ja-jp/article/ae942449-1fca-4484-898b-a933ea23def7</w:t>
        </w:r>
      </w:hyperlink>
    </w:p>
  </w:comment>
  <w:comment w:id="1257" w:author="Akira Sugiyama [2]" w:date="2017-10-20T20:22:00Z" w:initials="AS">
    <w:p w14:paraId="7B360845" w14:textId="6FC3CED7" w:rsidR="004A7761" w:rsidRDefault="004A7761">
      <w:pPr>
        <w:pStyle w:val="af9"/>
      </w:pPr>
      <w:r>
        <w:rPr>
          <w:rStyle w:val="af8"/>
        </w:rPr>
        <w:annotationRef/>
      </w:r>
      <w:r>
        <w:rPr>
          <w:rFonts w:hint="eastAsia"/>
        </w:rPr>
        <w:t>ビルド番号が変わっていますね。</w:t>
      </w:r>
    </w:p>
  </w:comment>
  <w:comment w:id="1258" w:author="KUNII Suguru" w:date="2017-10-27T15:50:00Z" w:initials="KS">
    <w:p w14:paraId="229DD6AD" w14:textId="1B73F5EE" w:rsidR="004A7761" w:rsidRDefault="004A7761">
      <w:pPr>
        <w:pStyle w:val="af9"/>
      </w:pPr>
      <w:r>
        <w:rPr>
          <w:rStyle w:val="af8"/>
        </w:rPr>
        <w:annotationRef/>
      </w:r>
      <w:r>
        <w:rPr>
          <w:rFonts w:hint="eastAsia"/>
        </w:rPr>
        <w:t>画像を差し替えておきました。</w:t>
      </w:r>
    </w:p>
  </w:comment>
  <w:comment w:id="1266" w:author="Hidekazu Suzuki" w:date="2017-10-25T17:05:00Z" w:initials="HS">
    <w:p w14:paraId="59E4DE54" w14:textId="44D4456C" w:rsidR="004A7761" w:rsidRDefault="004A7761">
      <w:pPr>
        <w:pStyle w:val="af9"/>
      </w:pPr>
      <w:r>
        <w:rPr>
          <w:rStyle w:val="af8"/>
        </w:rPr>
        <w:annotationRef/>
      </w:r>
      <w:r>
        <w:rPr>
          <w:rFonts w:hint="eastAsia"/>
        </w:rPr>
        <w:t>こちらも修正お願いします</w:t>
      </w:r>
    </w:p>
  </w:comment>
  <w:comment w:id="1267" w:author="KUNII Suguru" w:date="2017-10-27T15:52:00Z" w:initials="KS">
    <w:p w14:paraId="146A9314" w14:textId="0B9B68CC" w:rsidR="004A7761" w:rsidRDefault="004A7761">
      <w:pPr>
        <w:pStyle w:val="af9"/>
      </w:pPr>
      <w:r>
        <w:rPr>
          <w:rStyle w:val="af8"/>
        </w:rPr>
        <w:annotationRef/>
      </w:r>
      <w:r>
        <w:rPr>
          <w:rFonts w:hint="eastAsia"/>
        </w:rPr>
        <w:t>画像を差し替えました。</w:t>
      </w:r>
    </w:p>
  </w:comment>
  <w:comment w:id="1274" w:author="Akira Sugiyama [2]" w:date="2017-10-20T20:27:00Z" w:initials="AS">
    <w:p w14:paraId="4021FAD3" w14:textId="7646E563" w:rsidR="004A7761" w:rsidRDefault="004A7761">
      <w:pPr>
        <w:pStyle w:val="af9"/>
      </w:pPr>
      <w:r>
        <w:rPr>
          <w:rStyle w:val="af8"/>
        </w:rPr>
        <w:annotationRef/>
      </w:r>
      <w:r>
        <w:rPr>
          <w:rFonts w:hint="eastAsia"/>
        </w:rPr>
        <w:t>画面ショットのナビゲーション部分が、よく見えないので、差し替えできませんか？</w:t>
      </w:r>
    </w:p>
  </w:comment>
  <w:comment w:id="1275" w:author="KUNII Suguru" w:date="2017-10-27T15:57:00Z" w:initials="KS">
    <w:p w14:paraId="19D14375" w14:textId="5A453C8A" w:rsidR="004A7761" w:rsidRDefault="004A7761">
      <w:pPr>
        <w:pStyle w:val="af9"/>
      </w:pPr>
      <w:r>
        <w:rPr>
          <w:rStyle w:val="af8"/>
        </w:rPr>
        <w:annotationRef/>
      </w:r>
      <w:r>
        <w:rPr>
          <w:rFonts w:hint="eastAsia"/>
        </w:rPr>
        <w:t>画面の一部を切り出してみました。手順18も同様に変更してあります。</w:t>
      </w:r>
    </w:p>
  </w:comment>
  <w:comment w:id="1283" w:author="Akira Sugiyama [2]" w:date="2017-10-20T20:29:00Z" w:initials="AS">
    <w:p w14:paraId="4F1CDD8B" w14:textId="77777777" w:rsidR="004A7761" w:rsidRDefault="004A7761">
      <w:pPr>
        <w:pStyle w:val="af9"/>
      </w:pPr>
      <w:r>
        <w:rPr>
          <w:rStyle w:val="af8"/>
        </w:rPr>
        <w:annotationRef/>
      </w:r>
      <w:r>
        <w:rPr>
          <w:rFonts w:hint="eastAsia"/>
        </w:rPr>
        <w:t>こちらの部分は、チャネル</w:t>
      </w:r>
      <w:r>
        <w:t>名</w:t>
      </w:r>
      <w:r>
        <w:rPr>
          <w:rFonts w:hint="eastAsia"/>
        </w:rPr>
        <w:t>に変更がかかっていますので、更新をお願いします</w:t>
      </w:r>
      <w:r>
        <w:t>。</w:t>
      </w:r>
    </w:p>
    <w:p w14:paraId="07E100EA" w14:textId="5B364E3C" w:rsidR="004A7761" w:rsidRDefault="004A7761">
      <w:pPr>
        <w:pStyle w:val="af9"/>
      </w:pPr>
      <w:r>
        <w:rPr>
          <w:noProof/>
        </w:rPr>
        <w:drawing>
          <wp:inline distT="0" distB="0" distL="0" distR="0" wp14:anchorId="4D644A2F" wp14:editId="06D61CA2">
            <wp:extent cx="3008272" cy="2790043"/>
            <wp:effectExtent l="0" t="0" r="190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11232" cy="2792788"/>
                    </a:xfrm>
                    <a:prstGeom prst="rect">
                      <a:avLst/>
                    </a:prstGeom>
                  </pic:spPr>
                </pic:pic>
              </a:graphicData>
            </a:graphic>
          </wp:inline>
        </w:drawing>
      </w:r>
    </w:p>
  </w:comment>
  <w:comment w:id="1284" w:author="KUNII Suguru" w:date="2017-10-27T16:25:00Z" w:initials="KS">
    <w:p w14:paraId="1A1C86A2" w14:textId="1EF6C2C5" w:rsidR="004A7761" w:rsidRDefault="004A7761">
      <w:pPr>
        <w:pStyle w:val="af9"/>
      </w:pPr>
      <w:r>
        <w:rPr>
          <w:rStyle w:val="af8"/>
        </w:rPr>
        <w:annotationRef/>
      </w:r>
      <w:r>
        <w:rPr>
          <w:rFonts w:hint="eastAsia"/>
        </w:rPr>
        <w:t>以前のようにチャネル名と記述する名前が異なることはなくなったので、NOTE:による解説は削除しています。</w:t>
      </w:r>
    </w:p>
  </w:comment>
  <w:comment w:id="1291" w:author="Akira Sugiyama [2]" w:date="2017-10-20T20:34:00Z" w:initials="AS">
    <w:p w14:paraId="68D035CD" w14:textId="74FEED86" w:rsidR="004A7761" w:rsidRDefault="004A7761">
      <w:pPr>
        <w:pStyle w:val="af9"/>
      </w:pPr>
      <w:r>
        <w:rPr>
          <w:rStyle w:val="af8"/>
        </w:rPr>
        <w:annotationRef/>
      </w:r>
      <w:r>
        <w:rPr>
          <w:rFonts w:hint="eastAsia"/>
        </w:rPr>
        <w:t>チャネル名の変更をお願いします。</w:t>
      </w:r>
    </w:p>
  </w:comment>
  <w:comment w:id="1294" w:author="Akira Sugiyama [2]" w:date="2017-11-08T18:38:00Z" w:initials="AS">
    <w:p w14:paraId="22CC71C9" w14:textId="58D5A173" w:rsidR="004A7761" w:rsidRDefault="004A7761">
      <w:pPr>
        <w:pStyle w:val="af9"/>
      </w:pPr>
      <w:r>
        <w:rPr>
          <w:rStyle w:val="af8"/>
        </w:rPr>
        <w:annotationRef/>
      </w:r>
      <w:r>
        <w:rPr>
          <w:rFonts w:hint="eastAsia"/>
        </w:rPr>
        <w:t>改ページを修正しました。</w:t>
      </w:r>
    </w:p>
  </w:comment>
  <w:comment w:id="1300" w:author="Akira Sugiyama [2]" w:date="2017-10-20T20:40:00Z" w:initials="AS">
    <w:p w14:paraId="6611C4B1" w14:textId="0B99327D" w:rsidR="004A7761" w:rsidRDefault="004A7761">
      <w:pPr>
        <w:pStyle w:val="af9"/>
      </w:pPr>
      <w:r>
        <w:rPr>
          <w:rStyle w:val="af8"/>
        </w:rPr>
        <w:annotationRef/>
      </w:r>
      <w:r>
        <w:rPr>
          <w:rFonts w:hint="eastAsia"/>
        </w:rPr>
        <w:t>現在は、ここがMonthlyに代わっています。</w:t>
      </w:r>
    </w:p>
  </w:comment>
  <w:comment w:id="1304" w:author="Akira Sugiyama [2]" w:date="2017-10-20T20:43:00Z" w:initials="AS">
    <w:p w14:paraId="050D16B4" w14:textId="68B36AD9" w:rsidR="004A7761" w:rsidRDefault="004A7761">
      <w:pPr>
        <w:pStyle w:val="af9"/>
      </w:pPr>
      <w:r>
        <w:rPr>
          <w:rStyle w:val="af8"/>
        </w:rPr>
        <w:annotationRef/>
      </w:r>
      <w:r>
        <w:rPr>
          <w:rFonts w:hint="eastAsia"/>
        </w:rPr>
        <w:t>チャネル名を更新しましょう</w:t>
      </w:r>
    </w:p>
    <w:p w14:paraId="46170157" w14:textId="0DEA4841" w:rsidR="004A7761" w:rsidRDefault="004A7761">
      <w:pPr>
        <w:pStyle w:val="af9"/>
      </w:pPr>
      <w:r w:rsidRPr="00202FB2">
        <w:t>Broad</w:t>
      </w:r>
    </w:p>
  </w:comment>
  <w:comment w:id="1305" w:author="KUNII Suguru" w:date="2017-10-27T16:12:00Z" w:initials="KS">
    <w:p w14:paraId="3BCC28A7" w14:textId="72C4B925" w:rsidR="004A7761" w:rsidRDefault="004A7761">
      <w:pPr>
        <w:pStyle w:val="af9"/>
      </w:pPr>
      <w:r>
        <w:rPr>
          <w:rStyle w:val="af8"/>
        </w:rPr>
        <w:annotationRef/>
      </w:r>
      <w:r>
        <w:rPr>
          <w:rFonts w:hint="eastAsia"/>
        </w:rPr>
        <w:t>失礼いたしました。NOTE:にて、それぞれの表記法を記載しました。</w:t>
      </w:r>
    </w:p>
  </w:comment>
  <w:comment w:id="1322" w:author="Akira Sugiyama [2]" w:date="2017-10-20T20:44:00Z" w:initials="AS">
    <w:p w14:paraId="0C4B69DD" w14:textId="630DFEF3" w:rsidR="004A7761" w:rsidRDefault="004A7761">
      <w:pPr>
        <w:pStyle w:val="af9"/>
      </w:pPr>
      <w:r>
        <w:rPr>
          <w:rStyle w:val="af8"/>
        </w:rPr>
        <w:annotationRef/>
      </w:r>
      <w:r>
        <w:rPr>
          <w:rFonts w:hint="eastAsia"/>
        </w:rPr>
        <w:t>調整して改行されないようにしたいです</w:t>
      </w:r>
    </w:p>
  </w:comment>
  <w:comment w:id="1326" w:author="Akira Sugiyama [2]" w:date="2017-10-20T20:45:00Z" w:initials="AS">
    <w:p w14:paraId="5DA4F1B2" w14:textId="05197A61" w:rsidR="004A7761" w:rsidRDefault="004A7761">
      <w:pPr>
        <w:pStyle w:val="af9"/>
      </w:pPr>
      <w:r>
        <w:t>S</w:t>
      </w:r>
      <w:r>
        <w:rPr>
          <w:rFonts w:hint="eastAsia"/>
        </w:rPr>
        <w:t>C</w:t>
      </w:r>
      <w:r>
        <w:t>CM</w:t>
      </w:r>
      <w:r>
        <w:rPr>
          <w:rStyle w:val="af8"/>
        </w:rPr>
        <w:annotationRef/>
      </w:r>
      <w:r>
        <w:t xml:space="preserve"> 170</w:t>
      </w:r>
      <w:r>
        <w:rPr>
          <w:rFonts w:hint="eastAsia"/>
        </w:rPr>
        <w:t>2</w:t>
      </w:r>
      <w:r>
        <w:t xml:space="preserve"> </w:t>
      </w:r>
      <w:r>
        <w:rPr>
          <w:rFonts w:hint="eastAsia"/>
        </w:rPr>
        <w:t>以前では、という記載を入れておいてください。</w:t>
      </w:r>
    </w:p>
  </w:comment>
  <w:comment w:id="1346" w:author="Akira Sugiyama [2]" w:date="2017-10-20T20:49:00Z" w:initials="AS">
    <w:p w14:paraId="0EEA3F4B" w14:textId="68A98A7C" w:rsidR="004A7761" w:rsidRDefault="004A7761">
      <w:pPr>
        <w:pStyle w:val="af9"/>
      </w:pPr>
      <w:r>
        <w:rPr>
          <w:rStyle w:val="af8"/>
        </w:rPr>
        <w:annotationRef/>
      </w:r>
      <w:r>
        <w:rPr>
          <w:rFonts w:hint="eastAsia"/>
        </w:rPr>
        <w:t>ODTのビルド番号が変わっています。ビルド番号まで明示してしまうと、大変なので、ビルド番号をぼやかすような</w:t>
      </w:r>
      <w:r>
        <w:t>表現にしてもいい</w:t>
      </w:r>
      <w:r>
        <w:rPr>
          <w:rFonts w:hint="eastAsia"/>
        </w:rPr>
        <w:t>と思います</w:t>
      </w:r>
      <w:r>
        <w:t>。</w:t>
      </w:r>
    </w:p>
  </w:comment>
  <w:comment w:id="1348" w:author="Akira Sugiyama [2]" w:date="2017-10-20T20:52:00Z" w:initials="AS">
    <w:p w14:paraId="6879095B" w14:textId="77777777" w:rsidR="004A7761" w:rsidRDefault="004A7761">
      <w:pPr>
        <w:pStyle w:val="af9"/>
      </w:pPr>
      <w:r>
        <w:rPr>
          <w:rStyle w:val="af8"/>
        </w:rPr>
        <w:annotationRef/>
      </w:r>
      <w:r>
        <w:rPr>
          <w:rFonts w:hint="eastAsia"/>
        </w:rPr>
        <w:t>チャネル名が変わっています。</w:t>
      </w:r>
    </w:p>
    <w:p w14:paraId="2150B713" w14:textId="7E812817" w:rsidR="004A7761" w:rsidRDefault="004A7761">
      <w:pPr>
        <w:pStyle w:val="af9"/>
      </w:pPr>
      <w:r w:rsidRPr="00202FB2">
        <w:t>Semi-Annual Channel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7B0079" w15:done="0"/>
  <w15:commentEx w15:paraId="7FBDFCF4" w15:done="0"/>
  <w15:commentEx w15:paraId="4287E32F" w15:paraIdParent="7FBDFCF4" w15:done="0"/>
  <w15:commentEx w15:paraId="5B9C20B3" w15:done="0"/>
  <w15:commentEx w15:paraId="58CDC0F7" w15:done="0"/>
  <w15:commentEx w15:paraId="0FB750B0" w15:done="0"/>
  <w15:commentEx w15:paraId="03D013A7" w15:done="0"/>
  <w15:commentEx w15:paraId="5BDACCC6" w15:paraIdParent="03D013A7" w15:done="0"/>
  <w15:commentEx w15:paraId="04FB0477" w15:done="0"/>
  <w15:commentEx w15:paraId="1DA6E29E" w15:paraIdParent="04FB0477" w15:done="0"/>
  <w15:commentEx w15:paraId="4DDBB9A8" w15:done="0"/>
  <w15:commentEx w15:paraId="039FD8BB" w15:done="0"/>
  <w15:commentEx w15:paraId="32535599" w15:done="0"/>
  <w15:commentEx w15:paraId="0DA6101D" w15:done="0"/>
  <w15:commentEx w15:paraId="4BA307C1" w15:done="0"/>
  <w15:commentEx w15:paraId="6223DBBC" w15:paraIdParent="4BA307C1" w15:done="0"/>
  <w15:commentEx w15:paraId="569C5B94" w15:done="0"/>
  <w15:commentEx w15:paraId="047E8BD7" w15:done="0"/>
  <w15:commentEx w15:paraId="47519BB8" w15:paraIdParent="047E8BD7" w15:done="0"/>
  <w15:commentEx w15:paraId="46A40294" w15:done="0"/>
  <w15:commentEx w15:paraId="5E059D7F" w15:done="0"/>
  <w15:commentEx w15:paraId="58B580C5" w15:done="0"/>
  <w15:commentEx w15:paraId="469F5676" w15:paraIdParent="58B580C5" w15:done="0"/>
  <w15:commentEx w15:paraId="1B533F64" w15:done="0"/>
  <w15:commentEx w15:paraId="1C8DA728" w15:done="0"/>
  <w15:commentEx w15:paraId="7B360845" w15:done="0"/>
  <w15:commentEx w15:paraId="229DD6AD" w15:paraIdParent="7B360845" w15:done="0"/>
  <w15:commentEx w15:paraId="59E4DE54" w15:done="0"/>
  <w15:commentEx w15:paraId="146A9314" w15:paraIdParent="59E4DE54" w15:done="0"/>
  <w15:commentEx w15:paraId="4021FAD3" w15:done="0"/>
  <w15:commentEx w15:paraId="19D14375" w15:paraIdParent="4021FAD3" w15:done="0"/>
  <w15:commentEx w15:paraId="07E100EA" w15:done="0"/>
  <w15:commentEx w15:paraId="1A1C86A2" w15:paraIdParent="07E100EA" w15:done="0"/>
  <w15:commentEx w15:paraId="68D035CD" w15:done="0"/>
  <w15:commentEx w15:paraId="22CC71C9" w15:done="0"/>
  <w15:commentEx w15:paraId="6611C4B1" w15:done="0"/>
  <w15:commentEx w15:paraId="46170157" w15:done="0"/>
  <w15:commentEx w15:paraId="3BCC28A7" w15:paraIdParent="46170157" w15:done="0"/>
  <w15:commentEx w15:paraId="0C4B69DD" w15:done="0"/>
  <w15:commentEx w15:paraId="5DA4F1B2" w15:done="0"/>
  <w15:commentEx w15:paraId="0EEA3F4B" w15:done="0"/>
  <w15:commentEx w15:paraId="2150B7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7B0079" w16cid:durableId="1D9870BE"/>
  <w16cid:commentId w16cid:paraId="7FBDFCF4" w16cid:durableId="1D9870BF"/>
  <w16cid:commentId w16cid:paraId="4287E32F" w16cid:durableId="1D9DA793"/>
  <w16cid:commentId w16cid:paraId="5B9C20B3" w16cid:durableId="1D9870C0"/>
  <w16cid:commentId w16cid:paraId="58CDC0F7" w16cid:durableId="1D9870C1"/>
  <w16cid:commentId w16cid:paraId="0FB750B0" w16cid:durableId="1D9870C2"/>
  <w16cid:commentId w16cid:paraId="03D013A7" w16cid:durableId="1D9870C3"/>
  <w16cid:commentId w16cid:paraId="5BDACCC6" w16cid:durableId="1D9DDB6E"/>
  <w16cid:commentId w16cid:paraId="04FB0477" w16cid:durableId="1D9B318B"/>
  <w16cid:commentId w16cid:paraId="1DA6E29E" w16cid:durableId="1D9DCE03"/>
  <w16cid:commentId w16cid:paraId="4DDBB9A8" w16cid:durableId="1D9DA106"/>
  <w16cid:commentId w16cid:paraId="039FD8BB" w16cid:durableId="1D9DA485"/>
  <w16cid:commentId w16cid:paraId="32535599" w16cid:durableId="1D9870C4"/>
  <w16cid:commentId w16cid:paraId="0DA6101D" w16cid:durableId="1D9DCEFC"/>
  <w16cid:commentId w16cid:paraId="4BA307C1" w16cid:durableId="1D9870C5"/>
  <w16cid:commentId w16cid:paraId="6223DBBC" w16cid:durableId="1D9DCF4C"/>
  <w16cid:commentId w16cid:paraId="569C5B94" w16cid:durableId="1D9870C6"/>
  <w16cid:commentId w16cid:paraId="047E8BD7" w16cid:durableId="1D9870C7"/>
  <w16cid:commentId w16cid:paraId="47519BB8" w16cid:durableId="1D9DCFCB"/>
  <w16cid:commentId w16cid:paraId="46A40294" w16cid:durableId="1DA18364"/>
  <w16cid:commentId w16cid:paraId="5E059D7F" w16cid:durableId="1D9870C8"/>
  <w16cid:commentId w16cid:paraId="58B580C5" w16cid:durableId="1D9870C9"/>
  <w16cid:commentId w16cid:paraId="469F5676" w16cid:durableId="1D9DDD26"/>
  <w16cid:commentId w16cid:paraId="1B533F64" w16cid:durableId="1DADCC72"/>
  <w16cid:commentId w16cid:paraId="1C8DA728" w16cid:durableId="1D9870CA"/>
  <w16cid:commentId w16cid:paraId="7B360845" w16cid:durableId="1D9870CB"/>
  <w16cid:commentId w16cid:paraId="229DD6AD" w16cid:durableId="1D9DD445"/>
  <w16cid:commentId w16cid:paraId="59E4DE54" w16cid:durableId="1D9B42F6"/>
  <w16cid:commentId w16cid:paraId="146A9314" w16cid:durableId="1D9DD4D8"/>
  <w16cid:commentId w16cid:paraId="4021FAD3" w16cid:durableId="1D9870CC"/>
  <w16cid:commentId w16cid:paraId="19D14375" w16cid:durableId="1D9DD5E3"/>
  <w16cid:commentId w16cid:paraId="07E100EA" w16cid:durableId="1D9870CD"/>
  <w16cid:commentId w16cid:paraId="1A1C86A2" w16cid:durableId="1D9DDC88"/>
  <w16cid:commentId w16cid:paraId="68D035CD" w16cid:durableId="1D9870CE"/>
  <w16cid:commentId w16cid:paraId="22CC71C9" w16cid:durableId="1DADCDA3"/>
  <w16cid:commentId w16cid:paraId="6611C4B1" w16cid:durableId="1D9870CF"/>
  <w16cid:commentId w16cid:paraId="46170157" w16cid:durableId="1D9870D0"/>
  <w16cid:commentId w16cid:paraId="3BCC28A7" w16cid:durableId="1D9DD97D"/>
  <w16cid:commentId w16cid:paraId="0C4B69DD" w16cid:durableId="1D9870D1"/>
  <w16cid:commentId w16cid:paraId="5DA4F1B2" w16cid:durableId="1D9870D2"/>
  <w16cid:commentId w16cid:paraId="0EEA3F4B" w16cid:durableId="1D9870D3"/>
  <w16cid:commentId w16cid:paraId="2150B713" w16cid:durableId="1D9870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8C2AE3" w14:textId="77777777" w:rsidR="004A7761" w:rsidRDefault="004A7761" w:rsidP="007F07C1">
      <w:r>
        <w:separator/>
      </w:r>
    </w:p>
  </w:endnote>
  <w:endnote w:type="continuationSeparator" w:id="0">
    <w:p w14:paraId="265607A8" w14:textId="77777777" w:rsidR="004A7761" w:rsidRDefault="004A7761" w:rsidP="007F07C1">
      <w:r>
        <w:continuationSeparator/>
      </w:r>
    </w:p>
  </w:endnote>
  <w:endnote w:type="continuationNotice" w:id="1">
    <w:p w14:paraId="6A4FBA69" w14:textId="77777777" w:rsidR="004A7761" w:rsidRDefault="004A7761" w:rsidP="007F07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egoeUI">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08391D" w14:textId="77777777" w:rsidR="00290F0D" w:rsidRDefault="00290F0D">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156984"/>
      <w:docPartObj>
        <w:docPartGallery w:val="Page Numbers (Bottom of Page)"/>
        <w:docPartUnique/>
      </w:docPartObj>
    </w:sdtPr>
    <w:sdtEndPr/>
    <w:sdtContent>
      <w:p w14:paraId="47062A3E" w14:textId="310E1D13" w:rsidR="004A7761" w:rsidRDefault="004A7761" w:rsidP="009756D6">
        <w:pPr>
          <w:pStyle w:val="af1"/>
          <w:jc w:val="right"/>
        </w:pPr>
        <w:r>
          <w:fldChar w:fldCharType="begin"/>
        </w:r>
        <w:r>
          <w:instrText>PAGE   \* MERGEFORMAT</w:instrText>
        </w:r>
        <w:r>
          <w:fldChar w:fldCharType="separate"/>
        </w:r>
        <w:r w:rsidR="00290F0D" w:rsidRPr="00290F0D">
          <w:rPr>
            <w:noProof/>
            <w:lang w:val="ja-JP"/>
          </w:rPr>
          <w:t>2</w:t>
        </w:r>
        <w:r>
          <w:fldChar w:fldCharType="end"/>
        </w:r>
      </w:p>
    </w:sdtContent>
  </w:sdt>
  <w:sdt>
    <w:sdtPr>
      <w:rPr>
        <w:rFonts w:hint="eastAsia"/>
      </w:rPr>
      <w:alias w:val="サブタイトル"/>
      <w:tag w:val=""/>
      <w:id w:val="-2121600353"/>
      <w:showingPlcHdr/>
      <w:dataBinding w:prefixMappings="xmlns:ns0='http://purl.org/dc/elements/1.1/' xmlns:ns1='http://schemas.openxmlformats.org/package/2006/metadata/core-properties' " w:xpath="/ns1:coreProperties[1]/ns0:subject[1]" w:storeItemID="{6C3C8BC8-F283-45AE-878A-BAB7291924A1}"/>
      <w:text/>
    </w:sdtPr>
    <w:sdtEndPr/>
    <w:sdtContent>
      <w:p w14:paraId="528F780B" w14:textId="77777777" w:rsidR="004A7761" w:rsidRDefault="004A7761">
        <w:pPr>
          <w:pStyle w:val="af1"/>
        </w:pPr>
        <w:r>
          <w:t xml:space="preserve">     </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FCD6B6" w14:textId="77777777" w:rsidR="004A7761" w:rsidRDefault="00290F0D" w:rsidP="00A0522B">
    <w:pPr>
      <w:pStyle w:val="af1"/>
    </w:pPr>
    <w:sdt>
      <w:sdtPr>
        <w:alias w:val="サブタイトル"/>
        <w:tag w:val=""/>
        <w:id w:val="229517918"/>
        <w:showingPlcHdr/>
        <w:dataBinding w:prefixMappings="xmlns:ns0='http://purl.org/dc/elements/1.1/' xmlns:ns1='http://schemas.openxmlformats.org/package/2006/metadata/core-properties' " w:xpath="/ns1:coreProperties[1]/ns0:subject[1]" w:storeItemID="{6C3C8BC8-F283-45AE-878A-BAB7291924A1}"/>
        <w:text/>
      </w:sdtPr>
      <w:sdtEndPr/>
      <w:sdtContent>
        <w:r w:rsidR="004A7761">
          <w:t xml:space="preserve">     </w:t>
        </w:r>
      </w:sdtContent>
    </w:sdt>
    <w:r w:rsidR="004A7761">
      <w:ptab w:relativeTo="margin" w:alignment="right" w:leader="none"/>
    </w:r>
    <w:r w:rsidR="004A7761">
      <w:rPr>
        <w:lang w:val="ja-JP"/>
      </w:rPr>
      <w:t xml:space="preserve"> </w:t>
    </w:r>
  </w:p>
  <w:p w14:paraId="09C5B307" w14:textId="77777777" w:rsidR="004A7761" w:rsidRDefault="004A7761">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71BBC9" w14:textId="77777777" w:rsidR="004A7761" w:rsidRDefault="004A7761" w:rsidP="007F07C1">
      <w:r>
        <w:separator/>
      </w:r>
    </w:p>
  </w:footnote>
  <w:footnote w:type="continuationSeparator" w:id="0">
    <w:p w14:paraId="263DAFE4" w14:textId="77777777" w:rsidR="004A7761" w:rsidRDefault="004A7761" w:rsidP="007F07C1">
      <w:r>
        <w:continuationSeparator/>
      </w:r>
    </w:p>
  </w:footnote>
  <w:footnote w:type="continuationNotice" w:id="1">
    <w:p w14:paraId="3EE5D794" w14:textId="77777777" w:rsidR="004A7761" w:rsidRDefault="004A7761" w:rsidP="007F07C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032B3" w14:textId="77777777" w:rsidR="00290F0D" w:rsidRDefault="00290F0D">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タイトル"/>
      <w:tag w:val=""/>
      <w:id w:val="-971747026"/>
      <w:showingPlcHdr/>
      <w:dataBinding w:prefixMappings="xmlns:ns0='http://purl.org/dc/elements/1.1/' xmlns:ns1='http://schemas.openxmlformats.org/package/2006/metadata/core-properties' " w:xpath="/ns1:coreProperties[1]/ns0:title[1]" w:storeItemID="{6C3C8BC8-F283-45AE-878A-BAB7291924A1}"/>
      <w:text/>
    </w:sdtPr>
    <w:sdtEndPr/>
    <w:sdtContent>
      <w:p w14:paraId="0B1F1905" w14:textId="77777777" w:rsidR="004A7761" w:rsidRDefault="004A7761" w:rsidP="007F07C1">
        <w:pPr>
          <w:pStyle w:val="af"/>
        </w:pPr>
        <w:r>
          <w:t xml:space="preserve">     </w: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hint="eastAsia"/>
        <w:kern w:val="0"/>
      </w:rPr>
      <w:alias w:val="タイトル"/>
      <w:tag w:val=""/>
      <w:id w:val="137156595"/>
      <w:showingPlcHdr/>
      <w:dataBinding w:prefixMappings="xmlns:ns0='http://purl.org/dc/elements/1.1/' xmlns:ns1='http://schemas.openxmlformats.org/package/2006/metadata/core-properties' " w:xpath="/ns1:coreProperties[1]/ns0:title[1]" w:storeItemID="{6C3C8BC8-F283-45AE-878A-BAB7291924A1}"/>
      <w:text/>
    </w:sdtPr>
    <w:sdtEndPr/>
    <w:sdtContent>
      <w:p w14:paraId="604B3317" w14:textId="77777777" w:rsidR="004A7761" w:rsidRDefault="004A7761">
        <w:pPr>
          <w:pStyle w:val="af"/>
        </w:pPr>
        <w:r>
          <w:rPr>
            <w:kern w:val="0"/>
          </w:rPr>
          <w:t xml:space="preserve">     </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36FD89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2.5pt;height:21pt;visibility:visible;mso-wrap-style:square" o:bullet="t">
        <v:imagedata r:id="rId1" o:title=""/>
      </v:shape>
    </w:pict>
  </w:numPicBullet>
  <w:abstractNum w:abstractNumId="0" w15:restartNumberingAfterBreak="0">
    <w:nsid w:val="FFFFFF82"/>
    <w:multiLevelType w:val="singleLevel"/>
    <w:tmpl w:val="9BF8E3BE"/>
    <w:lvl w:ilvl="0">
      <w:start w:val="1"/>
      <w:numFmt w:val="bullet"/>
      <w:pStyle w:val="3"/>
      <w:lvlText w:val=""/>
      <w:lvlJc w:val="left"/>
      <w:pPr>
        <w:tabs>
          <w:tab w:val="num" w:pos="1211"/>
        </w:tabs>
        <w:ind w:leftChars="400" w:left="1211" w:hangingChars="200" w:hanging="360"/>
      </w:pPr>
      <w:rPr>
        <w:rFonts w:ascii="Wingdings" w:hAnsi="Wingdings" w:hint="default"/>
      </w:rPr>
    </w:lvl>
  </w:abstractNum>
  <w:abstractNum w:abstractNumId="1" w15:restartNumberingAfterBreak="0">
    <w:nsid w:val="00EE6BA2"/>
    <w:multiLevelType w:val="hybridMultilevel"/>
    <w:tmpl w:val="01EAA95E"/>
    <w:lvl w:ilvl="0" w:tplc="6090D08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38F4441"/>
    <w:multiLevelType w:val="hybridMultilevel"/>
    <w:tmpl w:val="32125268"/>
    <w:lvl w:ilvl="0" w:tplc="7A38169C">
      <w:start w:val="1"/>
      <w:numFmt w:val="decimal"/>
      <w:lvlText w:val="%1)"/>
      <w:lvlJc w:val="left"/>
      <w:pPr>
        <w:ind w:left="360" w:hanging="36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2D6FB5"/>
    <w:multiLevelType w:val="hybridMultilevel"/>
    <w:tmpl w:val="D506E850"/>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BC96122"/>
    <w:multiLevelType w:val="hybridMultilevel"/>
    <w:tmpl w:val="5498BE5A"/>
    <w:lvl w:ilvl="0" w:tplc="04090003">
      <w:start w:val="1"/>
      <w:numFmt w:val="bullet"/>
      <w:lvlText w:val=""/>
      <w:lvlJc w:val="left"/>
      <w:pPr>
        <w:ind w:left="420" w:hanging="420"/>
      </w:pPr>
      <w:rPr>
        <w:rFonts w:ascii="Wingdings" w:hAnsi="Wingdings" w:hint="default"/>
      </w:rPr>
    </w:lvl>
    <w:lvl w:ilvl="1" w:tplc="37169D6C">
      <w:start w:val="127"/>
      <w:numFmt w:val="bullet"/>
      <w:lvlText w:val="・"/>
      <w:lvlJc w:val="left"/>
      <w:pPr>
        <w:ind w:left="780" w:hanging="360"/>
      </w:pPr>
      <w:rPr>
        <w:rFonts w:ascii="ＭＳ Ｐゴシック" w:eastAsia="ＭＳ Ｐゴシック" w:hAnsi="ＭＳ Ｐゴシック"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C16677F"/>
    <w:multiLevelType w:val="hybridMultilevel"/>
    <w:tmpl w:val="DBF27B3C"/>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ECF5432"/>
    <w:multiLevelType w:val="hybridMultilevel"/>
    <w:tmpl w:val="C70A759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17D16B68"/>
    <w:multiLevelType w:val="hybridMultilevel"/>
    <w:tmpl w:val="3D567DDE"/>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18AD61CE"/>
    <w:multiLevelType w:val="hybridMultilevel"/>
    <w:tmpl w:val="1FEE452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B205011"/>
    <w:multiLevelType w:val="hybridMultilevel"/>
    <w:tmpl w:val="94307F8A"/>
    <w:lvl w:ilvl="0" w:tplc="5F84B61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34C5BED"/>
    <w:multiLevelType w:val="hybridMultilevel"/>
    <w:tmpl w:val="F38AA55E"/>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5684BCC"/>
    <w:multiLevelType w:val="hybridMultilevel"/>
    <w:tmpl w:val="EF040E8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595022B"/>
    <w:multiLevelType w:val="hybridMultilevel"/>
    <w:tmpl w:val="177AEAC6"/>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95B3DC8"/>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AAF43A9"/>
    <w:multiLevelType w:val="hybridMultilevel"/>
    <w:tmpl w:val="07FCCE18"/>
    <w:lvl w:ilvl="0" w:tplc="0F26981C">
      <w:numFmt w:val="bullet"/>
      <w:lvlText w:val="-"/>
      <w:lvlJc w:val="left"/>
      <w:pPr>
        <w:ind w:left="360" w:hanging="360"/>
      </w:pPr>
      <w:rPr>
        <w:rFonts w:ascii="游ゴシック" w:eastAsia="游ゴシック" w:hAnsi="游ゴシック" w:cs="Times New Roman"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B">
      <w:start w:val="1"/>
      <w:numFmt w:val="bullet"/>
      <w:lvlText w:val=""/>
      <w:lvlJc w:val="left"/>
      <w:pPr>
        <w:ind w:left="3360" w:hanging="420"/>
      </w:pPr>
      <w:rPr>
        <w:rFonts w:ascii="Wingdings" w:hAnsi="Wingdings" w:hint="default"/>
      </w:rPr>
    </w:lvl>
    <w:lvl w:ilvl="8" w:tplc="0409000D">
      <w:start w:val="1"/>
      <w:numFmt w:val="bullet"/>
      <w:lvlText w:val=""/>
      <w:lvlJc w:val="left"/>
      <w:pPr>
        <w:ind w:left="3780" w:hanging="420"/>
      </w:pPr>
      <w:rPr>
        <w:rFonts w:ascii="Wingdings" w:hAnsi="Wingdings" w:hint="default"/>
      </w:rPr>
    </w:lvl>
  </w:abstractNum>
  <w:abstractNum w:abstractNumId="15" w15:restartNumberingAfterBreak="0">
    <w:nsid w:val="2D664DD0"/>
    <w:multiLevelType w:val="hybridMultilevel"/>
    <w:tmpl w:val="FB4C435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2E96741E"/>
    <w:multiLevelType w:val="hybridMultilevel"/>
    <w:tmpl w:val="0C04496E"/>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B5B5F7E"/>
    <w:multiLevelType w:val="hybridMultilevel"/>
    <w:tmpl w:val="8760CFC0"/>
    <w:lvl w:ilvl="0" w:tplc="EA880BDC">
      <w:start w:val="1"/>
      <w:numFmt w:val="decimal"/>
      <w:lvlText w:val="%1)"/>
      <w:lvlJc w:val="left"/>
      <w:pPr>
        <w:ind w:left="420" w:hanging="420"/>
      </w:pPr>
      <w:rPr>
        <w:rFonts w:hint="default"/>
      </w:rPr>
    </w:lvl>
    <w:lvl w:ilvl="1" w:tplc="86446C9C">
      <w:start w:val="1"/>
      <w:numFmt w:val="decimal"/>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C9843C4"/>
    <w:multiLevelType w:val="hybridMultilevel"/>
    <w:tmpl w:val="94307F8A"/>
    <w:lvl w:ilvl="0" w:tplc="5F84B61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444A14FC"/>
    <w:multiLevelType w:val="hybridMultilevel"/>
    <w:tmpl w:val="177AEAC6"/>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7E14A2B"/>
    <w:multiLevelType w:val="hybridMultilevel"/>
    <w:tmpl w:val="212A95B6"/>
    <w:lvl w:ilvl="0" w:tplc="5F84B61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48A931EE"/>
    <w:multiLevelType w:val="hybridMultilevel"/>
    <w:tmpl w:val="FB4C435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A1D0D43"/>
    <w:multiLevelType w:val="hybridMultilevel"/>
    <w:tmpl w:val="3D567DDE"/>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4A1F58A0"/>
    <w:multiLevelType w:val="hybridMultilevel"/>
    <w:tmpl w:val="E2D6E6EA"/>
    <w:lvl w:ilvl="0" w:tplc="04090009">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4" w15:restartNumberingAfterBreak="0">
    <w:nsid w:val="50EA750D"/>
    <w:multiLevelType w:val="hybridMultilevel"/>
    <w:tmpl w:val="2A823E1C"/>
    <w:lvl w:ilvl="0" w:tplc="E052644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517F432E"/>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54F57518"/>
    <w:multiLevelType w:val="hybridMultilevel"/>
    <w:tmpl w:val="F10ABA16"/>
    <w:lvl w:ilvl="0" w:tplc="D5A6ED3C">
      <w:start w:val="5"/>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55A605D9"/>
    <w:multiLevelType w:val="hybridMultilevel"/>
    <w:tmpl w:val="EE70E286"/>
    <w:lvl w:ilvl="0" w:tplc="CACC92C0">
      <w:start w:val="1"/>
      <w:numFmt w:val="bullet"/>
      <w:lvlText w:val=""/>
      <w:lvlPicBulletId w:val="0"/>
      <w:lvlJc w:val="left"/>
      <w:pPr>
        <w:tabs>
          <w:tab w:val="num" w:pos="420"/>
        </w:tabs>
        <w:ind w:left="420" w:firstLine="0"/>
      </w:pPr>
      <w:rPr>
        <w:rFonts w:ascii="Symbol" w:hAnsi="Symbol" w:hint="default"/>
      </w:rPr>
    </w:lvl>
    <w:lvl w:ilvl="1" w:tplc="3CAC08BE" w:tentative="1">
      <w:start w:val="1"/>
      <w:numFmt w:val="bullet"/>
      <w:lvlText w:val=""/>
      <w:lvlJc w:val="left"/>
      <w:pPr>
        <w:tabs>
          <w:tab w:val="num" w:pos="840"/>
        </w:tabs>
        <w:ind w:left="840" w:firstLine="0"/>
      </w:pPr>
      <w:rPr>
        <w:rFonts w:ascii="Symbol" w:hAnsi="Symbol" w:hint="default"/>
      </w:rPr>
    </w:lvl>
    <w:lvl w:ilvl="2" w:tplc="BC5CCA3A" w:tentative="1">
      <w:start w:val="1"/>
      <w:numFmt w:val="bullet"/>
      <w:lvlText w:val=""/>
      <w:lvlJc w:val="left"/>
      <w:pPr>
        <w:tabs>
          <w:tab w:val="num" w:pos="1260"/>
        </w:tabs>
        <w:ind w:left="1260" w:firstLine="0"/>
      </w:pPr>
      <w:rPr>
        <w:rFonts w:ascii="Symbol" w:hAnsi="Symbol" w:hint="default"/>
      </w:rPr>
    </w:lvl>
    <w:lvl w:ilvl="3" w:tplc="9940B838" w:tentative="1">
      <w:start w:val="1"/>
      <w:numFmt w:val="bullet"/>
      <w:lvlText w:val=""/>
      <w:lvlJc w:val="left"/>
      <w:pPr>
        <w:tabs>
          <w:tab w:val="num" w:pos="1680"/>
        </w:tabs>
        <w:ind w:left="1680" w:firstLine="0"/>
      </w:pPr>
      <w:rPr>
        <w:rFonts w:ascii="Symbol" w:hAnsi="Symbol" w:hint="default"/>
      </w:rPr>
    </w:lvl>
    <w:lvl w:ilvl="4" w:tplc="DA5453E0" w:tentative="1">
      <w:start w:val="1"/>
      <w:numFmt w:val="bullet"/>
      <w:lvlText w:val=""/>
      <w:lvlJc w:val="left"/>
      <w:pPr>
        <w:tabs>
          <w:tab w:val="num" w:pos="2100"/>
        </w:tabs>
        <w:ind w:left="2100" w:firstLine="0"/>
      </w:pPr>
      <w:rPr>
        <w:rFonts w:ascii="Symbol" w:hAnsi="Symbol" w:hint="default"/>
      </w:rPr>
    </w:lvl>
    <w:lvl w:ilvl="5" w:tplc="3BF82246" w:tentative="1">
      <w:start w:val="1"/>
      <w:numFmt w:val="bullet"/>
      <w:lvlText w:val=""/>
      <w:lvlJc w:val="left"/>
      <w:pPr>
        <w:tabs>
          <w:tab w:val="num" w:pos="2520"/>
        </w:tabs>
        <w:ind w:left="2520" w:firstLine="0"/>
      </w:pPr>
      <w:rPr>
        <w:rFonts w:ascii="Symbol" w:hAnsi="Symbol" w:hint="default"/>
      </w:rPr>
    </w:lvl>
    <w:lvl w:ilvl="6" w:tplc="61A43598" w:tentative="1">
      <w:start w:val="1"/>
      <w:numFmt w:val="bullet"/>
      <w:lvlText w:val=""/>
      <w:lvlJc w:val="left"/>
      <w:pPr>
        <w:tabs>
          <w:tab w:val="num" w:pos="2940"/>
        </w:tabs>
        <w:ind w:left="2940" w:firstLine="0"/>
      </w:pPr>
      <w:rPr>
        <w:rFonts w:ascii="Symbol" w:hAnsi="Symbol" w:hint="default"/>
      </w:rPr>
    </w:lvl>
    <w:lvl w:ilvl="7" w:tplc="773C9D5C" w:tentative="1">
      <w:start w:val="1"/>
      <w:numFmt w:val="bullet"/>
      <w:lvlText w:val=""/>
      <w:lvlJc w:val="left"/>
      <w:pPr>
        <w:tabs>
          <w:tab w:val="num" w:pos="3360"/>
        </w:tabs>
        <w:ind w:left="3360" w:firstLine="0"/>
      </w:pPr>
      <w:rPr>
        <w:rFonts w:ascii="Symbol" w:hAnsi="Symbol" w:hint="default"/>
      </w:rPr>
    </w:lvl>
    <w:lvl w:ilvl="8" w:tplc="3D985080" w:tentative="1">
      <w:start w:val="1"/>
      <w:numFmt w:val="bullet"/>
      <w:lvlText w:val=""/>
      <w:lvlJc w:val="left"/>
      <w:pPr>
        <w:tabs>
          <w:tab w:val="num" w:pos="3780"/>
        </w:tabs>
        <w:ind w:left="3780" w:firstLine="0"/>
      </w:pPr>
      <w:rPr>
        <w:rFonts w:ascii="Symbol" w:hAnsi="Symbol" w:hint="default"/>
      </w:rPr>
    </w:lvl>
  </w:abstractNum>
  <w:abstractNum w:abstractNumId="28" w15:restartNumberingAfterBreak="0">
    <w:nsid w:val="56460E72"/>
    <w:multiLevelType w:val="hybridMultilevel"/>
    <w:tmpl w:val="527A8FD4"/>
    <w:lvl w:ilvl="0" w:tplc="4E1ABCD4">
      <w:start w:val="1"/>
      <w:numFmt w:val="decimal"/>
      <w:pStyle w:val="a"/>
      <w:lvlText w:val="%1)"/>
      <w:lvlJc w:val="left"/>
      <w:pPr>
        <w:ind w:left="360" w:hanging="36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DED21EC"/>
    <w:multiLevelType w:val="hybridMultilevel"/>
    <w:tmpl w:val="8E5C0A5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617C12EA"/>
    <w:multiLevelType w:val="hybridMultilevel"/>
    <w:tmpl w:val="FB4C435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2EA0770"/>
    <w:multiLevelType w:val="hybridMultilevel"/>
    <w:tmpl w:val="FB4C435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86F41A1"/>
    <w:multiLevelType w:val="hybridMultilevel"/>
    <w:tmpl w:val="87044E6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6932013A"/>
    <w:multiLevelType w:val="hybridMultilevel"/>
    <w:tmpl w:val="1714DDCC"/>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6A213D06"/>
    <w:multiLevelType w:val="hybridMultilevel"/>
    <w:tmpl w:val="2F7E6D86"/>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6BB958F9"/>
    <w:multiLevelType w:val="hybridMultilevel"/>
    <w:tmpl w:val="F70C0C46"/>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6D180EAD"/>
    <w:multiLevelType w:val="multilevel"/>
    <w:tmpl w:val="6EB0E5BE"/>
    <w:lvl w:ilvl="0">
      <w:start w:val="1"/>
      <w:numFmt w:val="decimal"/>
      <w:pStyle w:val="1"/>
      <w:lvlText w:val="%1"/>
      <w:lvlJc w:val="left"/>
      <w:pPr>
        <w:ind w:left="425" w:hanging="425"/>
      </w:pPr>
      <w:rPr>
        <w:rFonts w:ascii="メイリオ" w:eastAsia="メイリオ" w:hAnsi="メイリオ" w:cs="メイリオ"/>
        <w:b/>
        <w:sz w:val="28"/>
        <w:szCs w:val="28"/>
      </w:rPr>
    </w:lvl>
    <w:lvl w:ilvl="1">
      <w:start w:val="1"/>
      <w:numFmt w:val="decimal"/>
      <w:pStyle w:val="2"/>
      <w:lvlText w:val="%1.%2"/>
      <w:lvlJc w:val="left"/>
      <w:pPr>
        <w:ind w:left="1277" w:hanging="567"/>
      </w:pPr>
      <w:rPr>
        <w:rFonts w:ascii="メイリオ" w:eastAsia="メイリオ" w:hAnsi="メイリオ" w:cs="メイリオ"/>
        <w:b/>
        <w:sz w:val="28"/>
        <w:szCs w:val="28"/>
      </w:rPr>
    </w:lvl>
    <w:lvl w:ilvl="2">
      <w:start w:val="1"/>
      <w:numFmt w:val="decimal"/>
      <w:pStyle w:val="30"/>
      <w:lvlText w:val="%1.%2.%3"/>
      <w:lvlJc w:val="left"/>
      <w:pPr>
        <w:ind w:left="1418" w:hanging="567"/>
      </w:pPr>
      <w:rPr>
        <w:rFonts w:ascii="Tahoma" w:hAnsi="Tahoma" w:cs="Tahoma" w:hint="default"/>
        <w:b/>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15:restartNumberingAfterBreak="0">
    <w:nsid w:val="6F2B0DAC"/>
    <w:multiLevelType w:val="hybridMultilevel"/>
    <w:tmpl w:val="94307F8A"/>
    <w:lvl w:ilvl="0" w:tplc="5F84B61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706F1D89"/>
    <w:multiLevelType w:val="hybridMultilevel"/>
    <w:tmpl w:val="4F909BD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70872EB1"/>
    <w:multiLevelType w:val="hybridMultilevel"/>
    <w:tmpl w:val="98569276"/>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 w15:restartNumberingAfterBreak="0">
    <w:nsid w:val="719A6D1B"/>
    <w:multiLevelType w:val="hybridMultilevel"/>
    <w:tmpl w:val="09F68B78"/>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720B61ED"/>
    <w:multiLevelType w:val="hybridMultilevel"/>
    <w:tmpl w:val="8E5C0A5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795872D9"/>
    <w:multiLevelType w:val="hybridMultilevel"/>
    <w:tmpl w:val="CF28F11E"/>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797E285B"/>
    <w:multiLevelType w:val="hybridMultilevel"/>
    <w:tmpl w:val="FB4C435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7AA56146"/>
    <w:multiLevelType w:val="hybridMultilevel"/>
    <w:tmpl w:val="8AC29B06"/>
    <w:lvl w:ilvl="0" w:tplc="5F84B61C">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7C9A7A90"/>
    <w:multiLevelType w:val="hybridMultilevel"/>
    <w:tmpl w:val="FB4C435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6"/>
  </w:num>
  <w:num w:numId="2">
    <w:abstractNumId w:val="0"/>
  </w:num>
  <w:num w:numId="3">
    <w:abstractNumId w:val="39"/>
  </w:num>
  <w:num w:numId="4">
    <w:abstractNumId w:val="4"/>
  </w:num>
  <w:num w:numId="5">
    <w:abstractNumId w:val="3"/>
  </w:num>
  <w:num w:numId="6">
    <w:abstractNumId w:val="23"/>
  </w:num>
  <w:num w:numId="7">
    <w:abstractNumId w:val="10"/>
  </w:num>
  <w:num w:numId="8">
    <w:abstractNumId w:val="15"/>
  </w:num>
  <w:num w:numId="9">
    <w:abstractNumId w:val="29"/>
  </w:num>
  <w:num w:numId="10">
    <w:abstractNumId w:val="38"/>
  </w:num>
  <w:num w:numId="11">
    <w:abstractNumId w:val="11"/>
  </w:num>
  <w:num w:numId="12">
    <w:abstractNumId w:val="33"/>
  </w:num>
  <w:num w:numId="13">
    <w:abstractNumId w:val="24"/>
  </w:num>
  <w:num w:numId="14">
    <w:abstractNumId w:val="1"/>
  </w:num>
  <w:num w:numId="15">
    <w:abstractNumId w:val="8"/>
  </w:num>
  <w:num w:numId="16">
    <w:abstractNumId w:val="26"/>
  </w:num>
  <w:num w:numId="17">
    <w:abstractNumId w:val="41"/>
  </w:num>
  <w:num w:numId="18">
    <w:abstractNumId w:val="16"/>
  </w:num>
  <w:num w:numId="19">
    <w:abstractNumId w:val="2"/>
    <w:lvlOverride w:ilvl="0">
      <w:startOverride w:val="1"/>
    </w:lvlOverride>
  </w:num>
  <w:num w:numId="20">
    <w:abstractNumId w:val="28"/>
  </w:num>
  <w:num w:numId="21">
    <w:abstractNumId w:val="27"/>
  </w:num>
  <w:num w:numId="22">
    <w:abstractNumId w:val="18"/>
  </w:num>
  <w:num w:numId="23">
    <w:abstractNumId w:val="22"/>
  </w:num>
  <w:num w:numId="24">
    <w:abstractNumId w:val="6"/>
  </w:num>
  <w:num w:numId="25">
    <w:abstractNumId w:val="17"/>
  </w:num>
  <w:num w:numId="26">
    <w:abstractNumId w:val="2"/>
  </w:num>
  <w:num w:numId="27">
    <w:abstractNumId w:val="43"/>
  </w:num>
  <w:num w:numId="28">
    <w:abstractNumId w:val="42"/>
  </w:num>
  <w:num w:numId="29">
    <w:abstractNumId w:val="13"/>
  </w:num>
  <w:num w:numId="30">
    <w:abstractNumId w:val="18"/>
    <w:lvlOverride w:ilvl="0">
      <w:startOverride w:val="1"/>
    </w:lvlOverride>
  </w:num>
  <w:num w:numId="31">
    <w:abstractNumId w:val="44"/>
  </w:num>
  <w:num w:numId="32">
    <w:abstractNumId w:val="40"/>
  </w:num>
  <w:num w:numId="33">
    <w:abstractNumId w:val="9"/>
  </w:num>
  <w:num w:numId="34">
    <w:abstractNumId w:val="20"/>
  </w:num>
  <w:num w:numId="35">
    <w:abstractNumId w:val="25"/>
  </w:num>
  <w:num w:numId="36">
    <w:abstractNumId w:val="32"/>
  </w:num>
  <w:num w:numId="37">
    <w:abstractNumId w:val="21"/>
  </w:num>
  <w:num w:numId="38">
    <w:abstractNumId w:val="35"/>
  </w:num>
  <w:num w:numId="39">
    <w:abstractNumId w:val="19"/>
  </w:num>
  <w:num w:numId="40">
    <w:abstractNumId w:val="45"/>
  </w:num>
  <w:num w:numId="41">
    <w:abstractNumId w:val="5"/>
  </w:num>
  <w:num w:numId="4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num>
  <w:num w:numId="45">
    <w:abstractNumId w:val="14"/>
  </w:num>
  <w:num w:numId="46">
    <w:abstractNumId w:val="30"/>
  </w:num>
  <w:num w:numId="47">
    <w:abstractNumId w:val="37"/>
  </w:num>
  <w:num w:numId="48">
    <w:abstractNumId w:val="34"/>
  </w:num>
  <w:num w:numId="49">
    <w:abstractNumId w:val="12"/>
  </w:num>
  <w:num w:numId="50">
    <w:abstractNumId w:val="31"/>
  </w:num>
  <w:num w:numId="51">
    <w:abstractNumId w:val="28"/>
  </w:num>
  <w:num w:numId="52">
    <w:abstractNumId w:val="28"/>
  </w:num>
  <w:num w:numId="53">
    <w:abstractNumId w:val="28"/>
  </w:num>
  <w:num w:numId="54">
    <w:abstractNumId w:val="28"/>
  </w:num>
  <w:num w:numId="55">
    <w:abstractNumId w:val="28"/>
  </w:num>
  <w:num w:numId="56">
    <w:abstractNumId w:val="28"/>
  </w:num>
  <w:num w:numId="57">
    <w:abstractNumId w:val="28"/>
  </w:num>
  <w:num w:numId="58">
    <w:abstractNumId w:val="28"/>
  </w:num>
  <w:num w:numId="59">
    <w:abstractNumId w:val="28"/>
  </w:num>
  <w:num w:numId="60">
    <w:abstractNumId w:val="28"/>
  </w:num>
  <w:num w:numId="61">
    <w:abstractNumId w:val="28"/>
  </w:num>
  <w:num w:numId="62">
    <w:abstractNumId w:val="28"/>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idekazu Suzuki">
    <w15:presenceInfo w15:providerId="AD" w15:userId="S-1-12-1-3428394836-1292893206-808201899-792721073"/>
  </w15:person>
  <w15:person w15:author="KUNII Suguru">
    <w15:presenceInfo w15:providerId="AD" w15:userId="S-1-12-1-4109490691-1315511105-2908917397-2046005898"/>
  </w15:person>
  <w15:person w15:author="Akira Sugiyama">
    <w15:presenceInfo w15:providerId="None" w15:userId="Akira Sugiyama"/>
  </w15:person>
  <w15:person w15:author="Hidekazu Suzuki [2]">
    <w15:presenceInfo w15:providerId="AD" w15:userId="S-1-5-21-2696192408-1989274925-313195917-1001"/>
  </w15:person>
  <w15:person w15:author="Akira Sugiyama [2]">
    <w15:presenceInfo w15:providerId="AD" w15:userId="S-1-5-21-2146773085-903363285-719344707-310477"/>
  </w15:person>
  <w15:person w15:author="Shogo Akimoto">
    <w15:presenceInfo w15:providerId="AD" w15:userId="S-1-5-21-2146773085-903363285-719344707-67469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mailMerge>
    <w:mainDocumentType w:val="formLetters"/>
    <w:dataType w:val="textFile"/>
    <w:activeRecord w:val="-1"/>
  </w:mailMerge>
  <w:trackRevisions/>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3DAE"/>
    <w:rsid w:val="000005B9"/>
    <w:rsid w:val="00001FB0"/>
    <w:rsid w:val="00002A80"/>
    <w:rsid w:val="00002A8E"/>
    <w:rsid w:val="00002D46"/>
    <w:rsid w:val="00003F2F"/>
    <w:rsid w:val="000070B3"/>
    <w:rsid w:val="000073BF"/>
    <w:rsid w:val="000075F0"/>
    <w:rsid w:val="00007EA2"/>
    <w:rsid w:val="000116D1"/>
    <w:rsid w:val="00012D8E"/>
    <w:rsid w:val="00013639"/>
    <w:rsid w:val="000142A1"/>
    <w:rsid w:val="00015047"/>
    <w:rsid w:val="00015060"/>
    <w:rsid w:val="0001569D"/>
    <w:rsid w:val="00017BCC"/>
    <w:rsid w:val="000220F0"/>
    <w:rsid w:val="00022E12"/>
    <w:rsid w:val="000248A3"/>
    <w:rsid w:val="00025D47"/>
    <w:rsid w:val="0002618E"/>
    <w:rsid w:val="0002705A"/>
    <w:rsid w:val="00027EE1"/>
    <w:rsid w:val="00027FF1"/>
    <w:rsid w:val="00031242"/>
    <w:rsid w:val="00031DE5"/>
    <w:rsid w:val="00032499"/>
    <w:rsid w:val="00035472"/>
    <w:rsid w:val="00036C2D"/>
    <w:rsid w:val="00037C3B"/>
    <w:rsid w:val="00037D54"/>
    <w:rsid w:val="000409AA"/>
    <w:rsid w:val="00041063"/>
    <w:rsid w:val="00041134"/>
    <w:rsid w:val="00041F45"/>
    <w:rsid w:val="0004251A"/>
    <w:rsid w:val="00044179"/>
    <w:rsid w:val="00044EBF"/>
    <w:rsid w:val="00045FE2"/>
    <w:rsid w:val="00046DB9"/>
    <w:rsid w:val="00047EEC"/>
    <w:rsid w:val="00050F0C"/>
    <w:rsid w:val="0005118C"/>
    <w:rsid w:val="00054A34"/>
    <w:rsid w:val="00054E91"/>
    <w:rsid w:val="00057A54"/>
    <w:rsid w:val="00060442"/>
    <w:rsid w:val="00060CDB"/>
    <w:rsid w:val="000610A1"/>
    <w:rsid w:val="0006197B"/>
    <w:rsid w:val="000649D1"/>
    <w:rsid w:val="00064DCC"/>
    <w:rsid w:val="0006622B"/>
    <w:rsid w:val="00066E13"/>
    <w:rsid w:val="00067327"/>
    <w:rsid w:val="00067D2A"/>
    <w:rsid w:val="00070C99"/>
    <w:rsid w:val="00071012"/>
    <w:rsid w:val="000711C9"/>
    <w:rsid w:val="0007282B"/>
    <w:rsid w:val="000741B0"/>
    <w:rsid w:val="0007489C"/>
    <w:rsid w:val="000778A5"/>
    <w:rsid w:val="0008144A"/>
    <w:rsid w:val="00084291"/>
    <w:rsid w:val="000846AF"/>
    <w:rsid w:val="00084E65"/>
    <w:rsid w:val="0009079B"/>
    <w:rsid w:val="00093C81"/>
    <w:rsid w:val="00096DCA"/>
    <w:rsid w:val="0009746F"/>
    <w:rsid w:val="000976ED"/>
    <w:rsid w:val="00097724"/>
    <w:rsid w:val="00097826"/>
    <w:rsid w:val="000A2167"/>
    <w:rsid w:val="000A26EB"/>
    <w:rsid w:val="000A3153"/>
    <w:rsid w:val="000A40CF"/>
    <w:rsid w:val="000A4CDC"/>
    <w:rsid w:val="000A4FED"/>
    <w:rsid w:val="000A5F8B"/>
    <w:rsid w:val="000A7F98"/>
    <w:rsid w:val="000B01AC"/>
    <w:rsid w:val="000B2B8F"/>
    <w:rsid w:val="000B5DB0"/>
    <w:rsid w:val="000B6261"/>
    <w:rsid w:val="000B7F45"/>
    <w:rsid w:val="000C2972"/>
    <w:rsid w:val="000C2D90"/>
    <w:rsid w:val="000C34D8"/>
    <w:rsid w:val="000C40C5"/>
    <w:rsid w:val="000C5DD8"/>
    <w:rsid w:val="000C7060"/>
    <w:rsid w:val="000D0105"/>
    <w:rsid w:val="000D0AFE"/>
    <w:rsid w:val="000D0FE3"/>
    <w:rsid w:val="000D413B"/>
    <w:rsid w:val="000D515D"/>
    <w:rsid w:val="000D53CB"/>
    <w:rsid w:val="000D5837"/>
    <w:rsid w:val="000D6D53"/>
    <w:rsid w:val="000D714F"/>
    <w:rsid w:val="000D795E"/>
    <w:rsid w:val="000E0A3A"/>
    <w:rsid w:val="000E0CC9"/>
    <w:rsid w:val="000E13BD"/>
    <w:rsid w:val="000E2865"/>
    <w:rsid w:val="000E3524"/>
    <w:rsid w:val="000E3527"/>
    <w:rsid w:val="000E51BB"/>
    <w:rsid w:val="000E565C"/>
    <w:rsid w:val="000F05CC"/>
    <w:rsid w:val="000F0A0F"/>
    <w:rsid w:val="000F1186"/>
    <w:rsid w:val="000F2334"/>
    <w:rsid w:val="000F3001"/>
    <w:rsid w:val="000F35AB"/>
    <w:rsid w:val="000F3E06"/>
    <w:rsid w:val="000F46FA"/>
    <w:rsid w:val="000F5422"/>
    <w:rsid w:val="001012ED"/>
    <w:rsid w:val="0010275A"/>
    <w:rsid w:val="00102AEB"/>
    <w:rsid w:val="00102C02"/>
    <w:rsid w:val="00102E02"/>
    <w:rsid w:val="00103D71"/>
    <w:rsid w:val="0010727D"/>
    <w:rsid w:val="00110371"/>
    <w:rsid w:val="001114D9"/>
    <w:rsid w:val="00111600"/>
    <w:rsid w:val="00111837"/>
    <w:rsid w:val="00111F6D"/>
    <w:rsid w:val="001131D3"/>
    <w:rsid w:val="001154BD"/>
    <w:rsid w:val="00115AE6"/>
    <w:rsid w:val="00115BE8"/>
    <w:rsid w:val="00117430"/>
    <w:rsid w:val="00117C9A"/>
    <w:rsid w:val="00120C1F"/>
    <w:rsid w:val="0012471D"/>
    <w:rsid w:val="001271D7"/>
    <w:rsid w:val="0013179A"/>
    <w:rsid w:val="00132334"/>
    <w:rsid w:val="0013234B"/>
    <w:rsid w:val="0013257A"/>
    <w:rsid w:val="001325DC"/>
    <w:rsid w:val="0013381F"/>
    <w:rsid w:val="00133AC4"/>
    <w:rsid w:val="00133B97"/>
    <w:rsid w:val="00133C36"/>
    <w:rsid w:val="0013436E"/>
    <w:rsid w:val="001351F8"/>
    <w:rsid w:val="00135B76"/>
    <w:rsid w:val="00136674"/>
    <w:rsid w:val="00136C64"/>
    <w:rsid w:val="00141736"/>
    <w:rsid w:val="00142924"/>
    <w:rsid w:val="00142F9A"/>
    <w:rsid w:val="00144AFF"/>
    <w:rsid w:val="00144D43"/>
    <w:rsid w:val="00144F39"/>
    <w:rsid w:val="001462D2"/>
    <w:rsid w:val="001468C0"/>
    <w:rsid w:val="001478ED"/>
    <w:rsid w:val="00147C2A"/>
    <w:rsid w:val="00147D18"/>
    <w:rsid w:val="00152807"/>
    <w:rsid w:val="00152F54"/>
    <w:rsid w:val="00155BEA"/>
    <w:rsid w:val="001574E8"/>
    <w:rsid w:val="00162800"/>
    <w:rsid w:val="001637AC"/>
    <w:rsid w:val="001638BD"/>
    <w:rsid w:val="001678EE"/>
    <w:rsid w:val="00170B4F"/>
    <w:rsid w:val="00171CEF"/>
    <w:rsid w:val="00172033"/>
    <w:rsid w:val="00172F69"/>
    <w:rsid w:val="00173363"/>
    <w:rsid w:val="001745D0"/>
    <w:rsid w:val="00177CB8"/>
    <w:rsid w:val="00177E80"/>
    <w:rsid w:val="00177F38"/>
    <w:rsid w:val="001824A4"/>
    <w:rsid w:val="00182B83"/>
    <w:rsid w:val="00182F15"/>
    <w:rsid w:val="0018300A"/>
    <w:rsid w:val="00183C51"/>
    <w:rsid w:val="001840B0"/>
    <w:rsid w:val="00185E7D"/>
    <w:rsid w:val="0018645E"/>
    <w:rsid w:val="00186695"/>
    <w:rsid w:val="00186DB7"/>
    <w:rsid w:val="00191795"/>
    <w:rsid w:val="00191B7B"/>
    <w:rsid w:val="00191DA9"/>
    <w:rsid w:val="00192943"/>
    <w:rsid w:val="001931A5"/>
    <w:rsid w:val="0019409F"/>
    <w:rsid w:val="00194C29"/>
    <w:rsid w:val="001954CC"/>
    <w:rsid w:val="00196B9F"/>
    <w:rsid w:val="001A1B29"/>
    <w:rsid w:val="001A1B88"/>
    <w:rsid w:val="001A3198"/>
    <w:rsid w:val="001A3CEA"/>
    <w:rsid w:val="001A5EC1"/>
    <w:rsid w:val="001A610D"/>
    <w:rsid w:val="001A7096"/>
    <w:rsid w:val="001A7D20"/>
    <w:rsid w:val="001A7D3E"/>
    <w:rsid w:val="001B0550"/>
    <w:rsid w:val="001B0D51"/>
    <w:rsid w:val="001B0D78"/>
    <w:rsid w:val="001B2628"/>
    <w:rsid w:val="001B3620"/>
    <w:rsid w:val="001B4179"/>
    <w:rsid w:val="001B6395"/>
    <w:rsid w:val="001B6B1C"/>
    <w:rsid w:val="001B6B43"/>
    <w:rsid w:val="001B7D66"/>
    <w:rsid w:val="001C3EF1"/>
    <w:rsid w:val="001C459A"/>
    <w:rsid w:val="001C4D87"/>
    <w:rsid w:val="001C563A"/>
    <w:rsid w:val="001C5E45"/>
    <w:rsid w:val="001C68D7"/>
    <w:rsid w:val="001C721C"/>
    <w:rsid w:val="001C72D7"/>
    <w:rsid w:val="001C74BD"/>
    <w:rsid w:val="001D0353"/>
    <w:rsid w:val="001D1420"/>
    <w:rsid w:val="001D1FD3"/>
    <w:rsid w:val="001D39B1"/>
    <w:rsid w:val="001D646F"/>
    <w:rsid w:val="001D6621"/>
    <w:rsid w:val="001D68C6"/>
    <w:rsid w:val="001D70A1"/>
    <w:rsid w:val="001D75BD"/>
    <w:rsid w:val="001D7C4C"/>
    <w:rsid w:val="001E09AF"/>
    <w:rsid w:val="001E1B32"/>
    <w:rsid w:val="001E23F5"/>
    <w:rsid w:val="001E2C29"/>
    <w:rsid w:val="001E2D5D"/>
    <w:rsid w:val="001E32A7"/>
    <w:rsid w:val="001E35A3"/>
    <w:rsid w:val="001E3928"/>
    <w:rsid w:val="001E5502"/>
    <w:rsid w:val="001E5B14"/>
    <w:rsid w:val="001E6754"/>
    <w:rsid w:val="001E7ED5"/>
    <w:rsid w:val="001F0568"/>
    <w:rsid w:val="001F112E"/>
    <w:rsid w:val="001F1696"/>
    <w:rsid w:val="001F25D0"/>
    <w:rsid w:val="001F2A96"/>
    <w:rsid w:val="001F2E8A"/>
    <w:rsid w:val="001F48CE"/>
    <w:rsid w:val="001F4F9A"/>
    <w:rsid w:val="001F52E5"/>
    <w:rsid w:val="001F5958"/>
    <w:rsid w:val="001F5A39"/>
    <w:rsid w:val="001F608F"/>
    <w:rsid w:val="001F70EF"/>
    <w:rsid w:val="001F72BA"/>
    <w:rsid w:val="001F7E2D"/>
    <w:rsid w:val="002002F8"/>
    <w:rsid w:val="00200C4E"/>
    <w:rsid w:val="00202FB2"/>
    <w:rsid w:val="00203994"/>
    <w:rsid w:val="002051F3"/>
    <w:rsid w:val="00205527"/>
    <w:rsid w:val="00205C72"/>
    <w:rsid w:val="00207F62"/>
    <w:rsid w:val="002107E2"/>
    <w:rsid w:val="00211E85"/>
    <w:rsid w:val="00214139"/>
    <w:rsid w:val="002147F5"/>
    <w:rsid w:val="00214EEE"/>
    <w:rsid w:val="00215F95"/>
    <w:rsid w:val="00220707"/>
    <w:rsid w:val="00220924"/>
    <w:rsid w:val="00221214"/>
    <w:rsid w:val="00221727"/>
    <w:rsid w:val="002220EE"/>
    <w:rsid w:val="0022432A"/>
    <w:rsid w:val="002249C5"/>
    <w:rsid w:val="00224C1F"/>
    <w:rsid w:val="002251E7"/>
    <w:rsid w:val="00225B3A"/>
    <w:rsid w:val="002305AD"/>
    <w:rsid w:val="00230DC9"/>
    <w:rsid w:val="00231D2C"/>
    <w:rsid w:val="002325C8"/>
    <w:rsid w:val="00232F7B"/>
    <w:rsid w:val="00233EF1"/>
    <w:rsid w:val="00235131"/>
    <w:rsid w:val="0023540A"/>
    <w:rsid w:val="00236354"/>
    <w:rsid w:val="00236394"/>
    <w:rsid w:val="0023756E"/>
    <w:rsid w:val="002378E8"/>
    <w:rsid w:val="002428A5"/>
    <w:rsid w:val="0024340D"/>
    <w:rsid w:val="00245ADC"/>
    <w:rsid w:val="002476CB"/>
    <w:rsid w:val="00247C95"/>
    <w:rsid w:val="00250565"/>
    <w:rsid w:val="0025286E"/>
    <w:rsid w:val="00253481"/>
    <w:rsid w:val="00253B60"/>
    <w:rsid w:val="002547F5"/>
    <w:rsid w:val="002554D9"/>
    <w:rsid w:val="0025596D"/>
    <w:rsid w:val="00256558"/>
    <w:rsid w:val="002577E7"/>
    <w:rsid w:val="00257C4F"/>
    <w:rsid w:val="00260114"/>
    <w:rsid w:val="0026031C"/>
    <w:rsid w:val="002612F5"/>
    <w:rsid w:val="00261610"/>
    <w:rsid w:val="002630BB"/>
    <w:rsid w:val="00263C56"/>
    <w:rsid w:val="002648F0"/>
    <w:rsid w:val="00264948"/>
    <w:rsid w:val="00265B98"/>
    <w:rsid w:val="002662A1"/>
    <w:rsid w:val="002665BA"/>
    <w:rsid w:val="0026796F"/>
    <w:rsid w:val="00270C9F"/>
    <w:rsid w:val="00271363"/>
    <w:rsid w:val="00271EAD"/>
    <w:rsid w:val="00273E99"/>
    <w:rsid w:val="002743AB"/>
    <w:rsid w:val="002775E7"/>
    <w:rsid w:val="00277B28"/>
    <w:rsid w:val="00284C31"/>
    <w:rsid w:val="00285358"/>
    <w:rsid w:val="002856FC"/>
    <w:rsid w:val="00286DD7"/>
    <w:rsid w:val="00287788"/>
    <w:rsid w:val="00287A84"/>
    <w:rsid w:val="0029044E"/>
    <w:rsid w:val="00290F0D"/>
    <w:rsid w:val="002922EF"/>
    <w:rsid w:val="00292CCD"/>
    <w:rsid w:val="002936AC"/>
    <w:rsid w:val="00293F90"/>
    <w:rsid w:val="00293FE5"/>
    <w:rsid w:val="00294B9C"/>
    <w:rsid w:val="002959EE"/>
    <w:rsid w:val="00297642"/>
    <w:rsid w:val="002A0AFB"/>
    <w:rsid w:val="002A193F"/>
    <w:rsid w:val="002A366F"/>
    <w:rsid w:val="002A3D85"/>
    <w:rsid w:val="002A572E"/>
    <w:rsid w:val="002A5D57"/>
    <w:rsid w:val="002A5DA2"/>
    <w:rsid w:val="002A71E4"/>
    <w:rsid w:val="002A74C5"/>
    <w:rsid w:val="002B188B"/>
    <w:rsid w:val="002B1F2B"/>
    <w:rsid w:val="002B41B2"/>
    <w:rsid w:val="002B5B16"/>
    <w:rsid w:val="002B68B8"/>
    <w:rsid w:val="002B73D6"/>
    <w:rsid w:val="002C1655"/>
    <w:rsid w:val="002C1817"/>
    <w:rsid w:val="002C1A1F"/>
    <w:rsid w:val="002C250C"/>
    <w:rsid w:val="002C4A44"/>
    <w:rsid w:val="002C4AB1"/>
    <w:rsid w:val="002C574F"/>
    <w:rsid w:val="002C69BB"/>
    <w:rsid w:val="002C6F3D"/>
    <w:rsid w:val="002C7154"/>
    <w:rsid w:val="002C7D17"/>
    <w:rsid w:val="002D08AF"/>
    <w:rsid w:val="002D0957"/>
    <w:rsid w:val="002D0D05"/>
    <w:rsid w:val="002D116A"/>
    <w:rsid w:val="002D151A"/>
    <w:rsid w:val="002D1EC1"/>
    <w:rsid w:val="002D39DE"/>
    <w:rsid w:val="002D4255"/>
    <w:rsid w:val="002D6255"/>
    <w:rsid w:val="002D6ED3"/>
    <w:rsid w:val="002D7036"/>
    <w:rsid w:val="002D74BF"/>
    <w:rsid w:val="002E004D"/>
    <w:rsid w:val="002E009F"/>
    <w:rsid w:val="002E0838"/>
    <w:rsid w:val="002E0DCD"/>
    <w:rsid w:val="002E1107"/>
    <w:rsid w:val="002E1F82"/>
    <w:rsid w:val="002E3C9E"/>
    <w:rsid w:val="002E556C"/>
    <w:rsid w:val="002E5EEB"/>
    <w:rsid w:val="002E61B8"/>
    <w:rsid w:val="002E7312"/>
    <w:rsid w:val="002F0CC3"/>
    <w:rsid w:val="002F1182"/>
    <w:rsid w:val="002F137E"/>
    <w:rsid w:val="002F2099"/>
    <w:rsid w:val="002F214E"/>
    <w:rsid w:val="002F2A76"/>
    <w:rsid w:val="002F4F63"/>
    <w:rsid w:val="00301ED0"/>
    <w:rsid w:val="00303A97"/>
    <w:rsid w:val="00303D59"/>
    <w:rsid w:val="0030475F"/>
    <w:rsid w:val="00304A9A"/>
    <w:rsid w:val="003055A3"/>
    <w:rsid w:val="003063B9"/>
    <w:rsid w:val="00310D93"/>
    <w:rsid w:val="00310D99"/>
    <w:rsid w:val="00310F67"/>
    <w:rsid w:val="0031155A"/>
    <w:rsid w:val="00313315"/>
    <w:rsid w:val="00313FA7"/>
    <w:rsid w:val="00315401"/>
    <w:rsid w:val="003158A5"/>
    <w:rsid w:val="0031690E"/>
    <w:rsid w:val="00316F79"/>
    <w:rsid w:val="00320857"/>
    <w:rsid w:val="00320FE1"/>
    <w:rsid w:val="00321506"/>
    <w:rsid w:val="0032332F"/>
    <w:rsid w:val="00324C3B"/>
    <w:rsid w:val="00324F67"/>
    <w:rsid w:val="00326383"/>
    <w:rsid w:val="003267D1"/>
    <w:rsid w:val="00331CF3"/>
    <w:rsid w:val="003325E0"/>
    <w:rsid w:val="00334A55"/>
    <w:rsid w:val="0033577A"/>
    <w:rsid w:val="00336C58"/>
    <w:rsid w:val="003376DF"/>
    <w:rsid w:val="00341691"/>
    <w:rsid w:val="00341E30"/>
    <w:rsid w:val="003421A1"/>
    <w:rsid w:val="003429AF"/>
    <w:rsid w:val="00344918"/>
    <w:rsid w:val="0034706F"/>
    <w:rsid w:val="00347714"/>
    <w:rsid w:val="003501D0"/>
    <w:rsid w:val="003509B9"/>
    <w:rsid w:val="00351799"/>
    <w:rsid w:val="00351C64"/>
    <w:rsid w:val="00351DC3"/>
    <w:rsid w:val="00352BC5"/>
    <w:rsid w:val="0035484B"/>
    <w:rsid w:val="00355D72"/>
    <w:rsid w:val="00356C17"/>
    <w:rsid w:val="00357023"/>
    <w:rsid w:val="00360078"/>
    <w:rsid w:val="003651AB"/>
    <w:rsid w:val="0036587E"/>
    <w:rsid w:val="00366E6B"/>
    <w:rsid w:val="00367379"/>
    <w:rsid w:val="0037099C"/>
    <w:rsid w:val="003711C9"/>
    <w:rsid w:val="00372CA5"/>
    <w:rsid w:val="00373477"/>
    <w:rsid w:val="00373C79"/>
    <w:rsid w:val="00373DE1"/>
    <w:rsid w:val="00374745"/>
    <w:rsid w:val="003760B0"/>
    <w:rsid w:val="00376AA6"/>
    <w:rsid w:val="00377373"/>
    <w:rsid w:val="0038058D"/>
    <w:rsid w:val="00380942"/>
    <w:rsid w:val="003832D6"/>
    <w:rsid w:val="003877EA"/>
    <w:rsid w:val="00387F7C"/>
    <w:rsid w:val="00387FE7"/>
    <w:rsid w:val="003919E4"/>
    <w:rsid w:val="0039289E"/>
    <w:rsid w:val="00395377"/>
    <w:rsid w:val="0039538C"/>
    <w:rsid w:val="00395AA9"/>
    <w:rsid w:val="00396884"/>
    <w:rsid w:val="003A007B"/>
    <w:rsid w:val="003A0DA9"/>
    <w:rsid w:val="003A10B6"/>
    <w:rsid w:val="003A1683"/>
    <w:rsid w:val="003A2433"/>
    <w:rsid w:val="003A2931"/>
    <w:rsid w:val="003A359D"/>
    <w:rsid w:val="003A40F1"/>
    <w:rsid w:val="003A5516"/>
    <w:rsid w:val="003A6706"/>
    <w:rsid w:val="003A6DCC"/>
    <w:rsid w:val="003A72D8"/>
    <w:rsid w:val="003B04D1"/>
    <w:rsid w:val="003B0A48"/>
    <w:rsid w:val="003B1801"/>
    <w:rsid w:val="003B46FC"/>
    <w:rsid w:val="003B4E04"/>
    <w:rsid w:val="003B50FB"/>
    <w:rsid w:val="003B52FA"/>
    <w:rsid w:val="003B562D"/>
    <w:rsid w:val="003B58BB"/>
    <w:rsid w:val="003B5BC4"/>
    <w:rsid w:val="003B5C4E"/>
    <w:rsid w:val="003B6A0C"/>
    <w:rsid w:val="003C02AF"/>
    <w:rsid w:val="003C0529"/>
    <w:rsid w:val="003C08BF"/>
    <w:rsid w:val="003C12DA"/>
    <w:rsid w:val="003C444C"/>
    <w:rsid w:val="003C50D3"/>
    <w:rsid w:val="003C7277"/>
    <w:rsid w:val="003D0097"/>
    <w:rsid w:val="003D26D1"/>
    <w:rsid w:val="003D2D19"/>
    <w:rsid w:val="003D3302"/>
    <w:rsid w:val="003D3A12"/>
    <w:rsid w:val="003D3C50"/>
    <w:rsid w:val="003D43C8"/>
    <w:rsid w:val="003D51EC"/>
    <w:rsid w:val="003D5FB7"/>
    <w:rsid w:val="003D62E6"/>
    <w:rsid w:val="003D7349"/>
    <w:rsid w:val="003D75C7"/>
    <w:rsid w:val="003D77EC"/>
    <w:rsid w:val="003D787B"/>
    <w:rsid w:val="003E2171"/>
    <w:rsid w:val="003E3FE4"/>
    <w:rsid w:val="003E4B94"/>
    <w:rsid w:val="003E4E53"/>
    <w:rsid w:val="003E774F"/>
    <w:rsid w:val="003E79EE"/>
    <w:rsid w:val="003F1FDB"/>
    <w:rsid w:val="003F2758"/>
    <w:rsid w:val="003F2B09"/>
    <w:rsid w:val="003F30CF"/>
    <w:rsid w:val="003F40A0"/>
    <w:rsid w:val="003F5455"/>
    <w:rsid w:val="003F6598"/>
    <w:rsid w:val="003F6788"/>
    <w:rsid w:val="003F6E69"/>
    <w:rsid w:val="004022DF"/>
    <w:rsid w:val="004028DC"/>
    <w:rsid w:val="00404517"/>
    <w:rsid w:val="004064CD"/>
    <w:rsid w:val="00406B00"/>
    <w:rsid w:val="004079F8"/>
    <w:rsid w:val="004100CB"/>
    <w:rsid w:val="004109A4"/>
    <w:rsid w:val="00411878"/>
    <w:rsid w:val="00414222"/>
    <w:rsid w:val="0041487B"/>
    <w:rsid w:val="004151C6"/>
    <w:rsid w:val="00416BA5"/>
    <w:rsid w:val="00417BDE"/>
    <w:rsid w:val="00417D79"/>
    <w:rsid w:val="00417F01"/>
    <w:rsid w:val="004212A8"/>
    <w:rsid w:val="0042180B"/>
    <w:rsid w:val="004227C8"/>
    <w:rsid w:val="0042337D"/>
    <w:rsid w:val="00423E8C"/>
    <w:rsid w:val="00424189"/>
    <w:rsid w:val="004263D9"/>
    <w:rsid w:val="00430571"/>
    <w:rsid w:val="0043065C"/>
    <w:rsid w:val="004326E6"/>
    <w:rsid w:val="00433882"/>
    <w:rsid w:val="004356CC"/>
    <w:rsid w:val="004361B6"/>
    <w:rsid w:val="00440051"/>
    <w:rsid w:val="00440C1B"/>
    <w:rsid w:val="00441211"/>
    <w:rsid w:val="00441695"/>
    <w:rsid w:val="004439EB"/>
    <w:rsid w:val="00443A6E"/>
    <w:rsid w:val="00444999"/>
    <w:rsid w:val="0044635F"/>
    <w:rsid w:val="00446497"/>
    <w:rsid w:val="004469C7"/>
    <w:rsid w:val="004472A2"/>
    <w:rsid w:val="00450707"/>
    <w:rsid w:val="00454DEA"/>
    <w:rsid w:val="00455286"/>
    <w:rsid w:val="0045578E"/>
    <w:rsid w:val="0045711E"/>
    <w:rsid w:val="004606A1"/>
    <w:rsid w:val="004620C3"/>
    <w:rsid w:val="00462454"/>
    <w:rsid w:val="00463779"/>
    <w:rsid w:val="004643F4"/>
    <w:rsid w:val="00464B96"/>
    <w:rsid w:val="00464BF7"/>
    <w:rsid w:val="004655E2"/>
    <w:rsid w:val="00465DF8"/>
    <w:rsid w:val="004664CC"/>
    <w:rsid w:val="00467F72"/>
    <w:rsid w:val="00471833"/>
    <w:rsid w:val="004735B0"/>
    <w:rsid w:val="00480D9F"/>
    <w:rsid w:val="00482E83"/>
    <w:rsid w:val="0048504F"/>
    <w:rsid w:val="00485299"/>
    <w:rsid w:val="00485D25"/>
    <w:rsid w:val="00491752"/>
    <w:rsid w:val="00492FA9"/>
    <w:rsid w:val="0049324B"/>
    <w:rsid w:val="0049386B"/>
    <w:rsid w:val="0049455D"/>
    <w:rsid w:val="00494ACB"/>
    <w:rsid w:val="00494AF7"/>
    <w:rsid w:val="0049548F"/>
    <w:rsid w:val="00496225"/>
    <w:rsid w:val="004A1006"/>
    <w:rsid w:val="004A14B4"/>
    <w:rsid w:val="004A16F6"/>
    <w:rsid w:val="004A1930"/>
    <w:rsid w:val="004A20E1"/>
    <w:rsid w:val="004A2466"/>
    <w:rsid w:val="004A3234"/>
    <w:rsid w:val="004A45A6"/>
    <w:rsid w:val="004A4F6E"/>
    <w:rsid w:val="004A6280"/>
    <w:rsid w:val="004A64D1"/>
    <w:rsid w:val="004A7761"/>
    <w:rsid w:val="004B0C43"/>
    <w:rsid w:val="004B1B28"/>
    <w:rsid w:val="004B1E72"/>
    <w:rsid w:val="004B216D"/>
    <w:rsid w:val="004B22D0"/>
    <w:rsid w:val="004B4596"/>
    <w:rsid w:val="004B55A4"/>
    <w:rsid w:val="004B55D1"/>
    <w:rsid w:val="004B639D"/>
    <w:rsid w:val="004C0342"/>
    <w:rsid w:val="004C0B87"/>
    <w:rsid w:val="004C18C9"/>
    <w:rsid w:val="004C5297"/>
    <w:rsid w:val="004C6D89"/>
    <w:rsid w:val="004C721B"/>
    <w:rsid w:val="004C7C3A"/>
    <w:rsid w:val="004D407C"/>
    <w:rsid w:val="004D4112"/>
    <w:rsid w:val="004D594A"/>
    <w:rsid w:val="004D657A"/>
    <w:rsid w:val="004D6E8F"/>
    <w:rsid w:val="004D6FEC"/>
    <w:rsid w:val="004E12EA"/>
    <w:rsid w:val="004E1DE4"/>
    <w:rsid w:val="004E1F95"/>
    <w:rsid w:val="004E3775"/>
    <w:rsid w:val="004E4273"/>
    <w:rsid w:val="004E440B"/>
    <w:rsid w:val="004E7DC7"/>
    <w:rsid w:val="004F003F"/>
    <w:rsid w:val="004F0F27"/>
    <w:rsid w:val="004F377D"/>
    <w:rsid w:val="004F3AD0"/>
    <w:rsid w:val="004F3DAA"/>
    <w:rsid w:val="004F5695"/>
    <w:rsid w:val="004F6C6A"/>
    <w:rsid w:val="004F6D57"/>
    <w:rsid w:val="005005CE"/>
    <w:rsid w:val="00500EC1"/>
    <w:rsid w:val="00504184"/>
    <w:rsid w:val="00504E04"/>
    <w:rsid w:val="00507237"/>
    <w:rsid w:val="00513742"/>
    <w:rsid w:val="00515E98"/>
    <w:rsid w:val="0051603D"/>
    <w:rsid w:val="00516064"/>
    <w:rsid w:val="005160E8"/>
    <w:rsid w:val="005165B6"/>
    <w:rsid w:val="00522D4F"/>
    <w:rsid w:val="005243BC"/>
    <w:rsid w:val="00525B44"/>
    <w:rsid w:val="00526FB4"/>
    <w:rsid w:val="00527004"/>
    <w:rsid w:val="0052717F"/>
    <w:rsid w:val="005307EA"/>
    <w:rsid w:val="0053085F"/>
    <w:rsid w:val="00531A89"/>
    <w:rsid w:val="00534648"/>
    <w:rsid w:val="00534FEF"/>
    <w:rsid w:val="00535542"/>
    <w:rsid w:val="00536560"/>
    <w:rsid w:val="00536642"/>
    <w:rsid w:val="00546C0F"/>
    <w:rsid w:val="00547E4B"/>
    <w:rsid w:val="005505BB"/>
    <w:rsid w:val="005514F7"/>
    <w:rsid w:val="00552400"/>
    <w:rsid w:val="005538AC"/>
    <w:rsid w:val="0055453B"/>
    <w:rsid w:val="00554756"/>
    <w:rsid w:val="005555F0"/>
    <w:rsid w:val="00556F9E"/>
    <w:rsid w:val="0056068D"/>
    <w:rsid w:val="00560752"/>
    <w:rsid w:val="00561721"/>
    <w:rsid w:val="00561B1A"/>
    <w:rsid w:val="00563BEF"/>
    <w:rsid w:val="00564CAD"/>
    <w:rsid w:val="00565BF0"/>
    <w:rsid w:val="00566128"/>
    <w:rsid w:val="00566AED"/>
    <w:rsid w:val="00567DC4"/>
    <w:rsid w:val="00567DE0"/>
    <w:rsid w:val="0057144E"/>
    <w:rsid w:val="0057282D"/>
    <w:rsid w:val="005737B1"/>
    <w:rsid w:val="0057495E"/>
    <w:rsid w:val="00576916"/>
    <w:rsid w:val="00580F55"/>
    <w:rsid w:val="0058158B"/>
    <w:rsid w:val="00582041"/>
    <w:rsid w:val="00582F9A"/>
    <w:rsid w:val="005838B9"/>
    <w:rsid w:val="005845EA"/>
    <w:rsid w:val="00587A6D"/>
    <w:rsid w:val="00587EDE"/>
    <w:rsid w:val="00590AB3"/>
    <w:rsid w:val="00592A1C"/>
    <w:rsid w:val="00592AD7"/>
    <w:rsid w:val="00592C76"/>
    <w:rsid w:val="005933A9"/>
    <w:rsid w:val="00593B4A"/>
    <w:rsid w:val="00594487"/>
    <w:rsid w:val="00597A85"/>
    <w:rsid w:val="00597C15"/>
    <w:rsid w:val="005A03DF"/>
    <w:rsid w:val="005A0D05"/>
    <w:rsid w:val="005A13E3"/>
    <w:rsid w:val="005A1B0C"/>
    <w:rsid w:val="005A25A3"/>
    <w:rsid w:val="005A265F"/>
    <w:rsid w:val="005A3940"/>
    <w:rsid w:val="005A3BB6"/>
    <w:rsid w:val="005A3FD2"/>
    <w:rsid w:val="005A44C4"/>
    <w:rsid w:val="005A56D6"/>
    <w:rsid w:val="005A5918"/>
    <w:rsid w:val="005A60C5"/>
    <w:rsid w:val="005A6352"/>
    <w:rsid w:val="005A77A8"/>
    <w:rsid w:val="005A7883"/>
    <w:rsid w:val="005A7BE0"/>
    <w:rsid w:val="005B005C"/>
    <w:rsid w:val="005B2020"/>
    <w:rsid w:val="005B4CA0"/>
    <w:rsid w:val="005B6CC4"/>
    <w:rsid w:val="005C3CB4"/>
    <w:rsid w:val="005C533B"/>
    <w:rsid w:val="005C6125"/>
    <w:rsid w:val="005C7106"/>
    <w:rsid w:val="005D29C1"/>
    <w:rsid w:val="005D3209"/>
    <w:rsid w:val="005D4B9F"/>
    <w:rsid w:val="005D59B9"/>
    <w:rsid w:val="005D5C69"/>
    <w:rsid w:val="005D5E95"/>
    <w:rsid w:val="005D6988"/>
    <w:rsid w:val="005D69E4"/>
    <w:rsid w:val="005D6E2C"/>
    <w:rsid w:val="005E1081"/>
    <w:rsid w:val="005E2C5B"/>
    <w:rsid w:val="005E30CD"/>
    <w:rsid w:val="005E3B39"/>
    <w:rsid w:val="005E7EB8"/>
    <w:rsid w:val="005F175A"/>
    <w:rsid w:val="005F407B"/>
    <w:rsid w:val="005F431B"/>
    <w:rsid w:val="005F4799"/>
    <w:rsid w:val="005F5ABD"/>
    <w:rsid w:val="005F6FD6"/>
    <w:rsid w:val="005F76B1"/>
    <w:rsid w:val="005F7B6D"/>
    <w:rsid w:val="00600017"/>
    <w:rsid w:val="006010C0"/>
    <w:rsid w:val="0060475C"/>
    <w:rsid w:val="00605B7F"/>
    <w:rsid w:val="0060745A"/>
    <w:rsid w:val="006079DE"/>
    <w:rsid w:val="00610803"/>
    <w:rsid w:val="00614C3D"/>
    <w:rsid w:val="00614F33"/>
    <w:rsid w:val="00617957"/>
    <w:rsid w:val="00617AB8"/>
    <w:rsid w:val="00620D7F"/>
    <w:rsid w:val="00621903"/>
    <w:rsid w:val="006226D1"/>
    <w:rsid w:val="006250BC"/>
    <w:rsid w:val="00625C82"/>
    <w:rsid w:val="0062791F"/>
    <w:rsid w:val="0062797F"/>
    <w:rsid w:val="00627B07"/>
    <w:rsid w:val="00627C37"/>
    <w:rsid w:val="0063082F"/>
    <w:rsid w:val="00630B59"/>
    <w:rsid w:val="0063396D"/>
    <w:rsid w:val="00633A0D"/>
    <w:rsid w:val="00634201"/>
    <w:rsid w:val="0063446D"/>
    <w:rsid w:val="00634E21"/>
    <w:rsid w:val="0063530B"/>
    <w:rsid w:val="006357C7"/>
    <w:rsid w:val="0063667E"/>
    <w:rsid w:val="00637AB3"/>
    <w:rsid w:val="0064123A"/>
    <w:rsid w:val="00641326"/>
    <w:rsid w:val="00641361"/>
    <w:rsid w:val="006423BF"/>
    <w:rsid w:val="00642C13"/>
    <w:rsid w:val="00643FD6"/>
    <w:rsid w:val="0064768F"/>
    <w:rsid w:val="00647B34"/>
    <w:rsid w:val="00650247"/>
    <w:rsid w:val="00650255"/>
    <w:rsid w:val="00650ADD"/>
    <w:rsid w:val="00653A15"/>
    <w:rsid w:val="00653AE2"/>
    <w:rsid w:val="00654865"/>
    <w:rsid w:val="00654A57"/>
    <w:rsid w:val="0065519B"/>
    <w:rsid w:val="00655E4C"/>
    <w:rsid w:val="00657F65"/>
    <w:rsid w:val="00660AF1"/>
    <w:rsid w:val="00660D9D"/>
    <w:rsid w:val="00661967"/>
    <w:rsid w:val="0066231F"/>
    <w:rsid w:val="0066467F"/>
    <w:rsid w:val="0066492C"/>
    <w:rsid w:val="00665825"/>
    <w:rsid w:val="006661CD"/>
    <w:rsid w:val="006672D8"/>
    <w:rsid w:val="006673C7"/>
    <w:rsid w:val="00670372"/>
    <w:rsid w:val="00672A3B"/>
    <w:rsid w:val="00672BD2"/>
    <w:rsid w:val="00674F69"/>
    <w:rsid w:val="006771BE"/>
    <w:rsid w:val="006778A3"/>
    <w:rsid w:val="00680A25"/>
    <w:rsid w:val="00680E48"/>
    <w:rsid w:val="00681982"/>
    <w:rsid w:val="00682E2E"/>
    <w:rsid w:val="00685D32"/>
    <w:rsid w:val="00686173"/>
    <w:rsid w:val="00687007"/>
    <w:rsid w:val="006873C3"/>
    <w:rsid w:val="0069211D"/>
    <w:rsid w:val="00693393"/>
    <w:rsid w:val="006968D4"/>
    <w:rsid w:val="006970B5"/>
    <w:rsid w:val="006A0BEA"/>
    <w:rsid w:val="006A165A"/>
    <w:rsid w:val="006A2939"/>
    <w:rsid w:val="006A3027"/>
    <w:rsid w:val="006A5317"/>
    <w:rsid w:val="006A5F9C"/>
    <w:rsid w:val="006A6C97"/>
    <w:rsid w:val="006B076B"/>
    <w:rsid w:val="006B0FEF"/>
    <w:rsid w:val="006B164B"/>
    <w:rsid w:val="006B2762"/>
    <w:rsid w:val="006B3635"/>
    <w:rsid w:val="006B4C56"/>
    <w:rsid w:val="006B4D6A"/>
    <w:rsid w:val="006B52E1"/>
    <w:rsid w:val="006B5784"/>
    <w:rsid w:val="006B70B9"/>
    <w:rsid w:val="006B749D"/>
    <w:rsid w:val="006B7BC9"/>
    <w:rsid w:val="006C1CC8"/>
    <w:rsid w:val="006C5A3F"/>
    <w:rsid w:val="006C608F"/>
    <w:rsid w:val="006C61B6"/>
    <w:rsid w:val="006C6A61"/>
    <w:rsid w:val="006D1923"/>
    <w:rsid w:val="006D1EEF"/>
    <w:rsid w:val="006D34A7"/>
    <w:rsid w:val="006D3FFD"/>
    <w:rsid w:val="006D508E"/>
    <w:rsid w:val="006D52FF"/>
    <w:rsid w:val="006D6391"/>
    <w:rsid w:val="006D6FEF"/>
    <w:rsid w:val="006D7695"/>
    <w:rsid w:val="006D7CD8"/>
    <w:rsid w:val="006E0560"/>
    <w:rsid w:val="006E180B"/>
    <w:rsid w:val="006E1DF5"/>
    <w:rsid w:val="006E2F7E"/>
    <w:rsid w:val="006E32B0"/>
    <w:rsid w:val="006E57AD"/>
    <w:rsid w:val="006E63B2"/>
    <w:rsid w:val="006E7C5B"/>
    <w:rsid w:val="006F07FF"/>
    <w:rsid w:val="006F0B32"/>
    <w:rsid w:val="006F27B6"/>
    <w:rsid w:val="006F41CB"/>
    <w:rsid w:val="006F4F07"/>
    <w:rsid w:val="006F5872"/>
    <w:rsid w:val="006F69A8"/>
    <w:rsid w:val="006F7B9F"/>
    <w:rsid w:val="00702699"/>
    <w:rsid w:val="00703175"/>
    <w:rsid w:val="007046C1"/>
    <w:rsid w:val="00704C58"/>
    <w:rsid w:val="00704DB1"/>
    <w:rsid w:val="00705B58"/>
    <w:rsid w:val="007069BF"/>
    <w:rsid w:val="00706C04"/>
    <w:rsid w:val="00706D3C"/>
    <w:rsid w:val="00711CCD"/>
    <w:rsid w:val="00712F8A"/>
    <w:rsid w:val="007145EF"/>
    <w:rsid w:val="0072033F"/>
    <w:rsid w:val="00721E82"/>
    <w:rsid w:val="00722CB3"/>
    <w:rsid w:val="00722D24"/>
    <w:rsid w:val="00725676"/>
    <w:rsid w:val="0072581D"/>
    <w:rsid w:val="00725D3B"/>
    <w:rsid w:val="007265BA"/>
    <w:rsid w:val="00730CCD"/>
    <w:rsid w:val="00733484"/>
    <w:rsid w:val="00734160"/>
    <w:rsid w:val="0073489A"/>
    <w:rsid w:val="007403AA"/>
    <w:rsid w:val="007419B6"/>
    <w:rsid w:val="00742AF8"/>
    <w:rsid w:val="00745DFE"/>
    <w:rsid w:val="00746992"/>
    <w:rsid w:val="00746B02"/>
    <w:rsid w:val="007500FD"/>
    <w:rsid w:val="0075104A"/>
    <w:rsid w:val="0075320D"/>
    <w:rsid w:val="00753A48"/>
    <w:rsid w:val="00755353"/>
    <w:rsid w:val="00755F45"/>
    <w:rsid w:val="007571F9"/>
    <w:rsid w:val="00757856"/>
    <w:rsid w:val="007603DE"/>
    <w:rsid w:val="007612B6"/>
    <w:rsid w:val="007627A8"/>
    <w:rsid w:val="00763757"/>
    <w:rsid w:val="007638E5"/>
    <w:rsid w:val="00763FE7"/>
    <w:rsid w:val="00766A9A"/>
    <w:rsid w:val="00767C3A"/>
    <w:rsid w:val="00771653"/>
    <w:rsid w:val="00772404"/>
    <w:rsid w:val="007731D5"/>
    <w:rsid w:val="0077361B"/>
    <w:rsid w:val="00773C49"/>
    <w:rsid w:val="007754D2"/>
    <w:rsid w:val="007761ED"/>
    <w:rsid w:val="00776F0D"/>
    <w:rsid w:val="00777535"/>
    <w:rsid w:val="00777E36"/>
    <w:rsid w:val="0078030A"/>
    <w:rsid w:val="00780484"/>
    <w:rsid w:val="0078066B"/>
    <w:rsid w:val="00780B36"/>
    <w:rsid w:val="00780E03"/>
    <w:rsid w:val="00781A21"/>
    <w:rsid w:val="00782436"/>
    <w:rsid w:val="00782636"/>
    <w:rsid w:val="00783743"/>
    <w:rsid w:val="007846AB"/>
    <w:rsid w:val="00784977"/>
    <w:rsid w:val="00785571"/>
    <w:rsid w:val="007875D8"/>
    <w:rsid w:val="007900B6"/>
    <w:rsid w:val="00791372"/>
    <w:rsid w:val="0079172D"/>
    <w:rsid w:val="00791775"/>
    <w:rsid w:val="00792434"/>
    <w:rsid w:val="00792757"/>
    <w:rsid w:val="00792FF0"/>
    <w:rsid w:val="007941DE"/>
    <w:rsid w:val="00795538"/>
    <w:rsid w:val="00795B6B"/>
    <w:rsid w:val="007966D3"/>
    <w:rsid w:val="00796D9A"/>
    <w:rsid w:val="00797279"/>
    <w:rsid w:val="007A1179"/>
    <w:rsid w:val="007A1D8E"/>
    <w:rsid w:val="007A405E"/>
    <w:rsid w:val="007A4236"/>
    <w:rsid w:val="007A601F"/>
    <w:rsid w:val="007A65C5"/>
    <w:rsid w:val="007A6A06"/>
    <w:rsid w:val="007B0B15"/>
    <w:rsid w:val="007B0C1D"/>
    <w:rsid w:val="007B0C7A"/>
    <w:rsid w:val="007B2B4F"/>
    <w:rsid w:val="007B2F91"/>
    <w:rsid w:val="007B428C"/>
    <w:rsid w:val="007B54FB"/>
    <w:rsid w:val="007B6C1E"/>
    <w:rsid w:val="007C0F17"/>
    <w:rsid w:val="007C1F44"/>
    <w:rsid w:val="007C3207"/>
    <w:rsid w:val="007C37C3"/>
    <w:rsid w:val="007C3BF7"/>
    <w:rsid w:val="007C458A"/>
    <w:rsid w:val="007C47C2"/>
    <w:rsid w:val="007C4E0E"/>
    <w:rsid w:val="007C59A3"/>
    <w:rsid w:val="007C779B"/>
    <w:rsid w:val="007D0148"/>
    <w:rsid w:val="007D16F9"/>
    <w:rsid w:val="007D3FE7"/>
    <w:rsid w:val="007D63CA"/>
    <w:rsid w:val="007D7A8A"/>
    <w:rsid w:val="007E03C4"/>
    <w:rsid w:val="007E093A"/>
    <w:rsid w:val="007E16A1"/>
    <w:rsid w:val="007E1FAB"/>
    <w:rsid w:val="007E3BBC"/>
    <w:rsid w:val="007E3BDA"/>
    <w:rsid w:val="007E407F"/>
    <w:rsid w:val="007E592F"/>
    <w:rsid w:val="007E5BB5"/>
    <w:rsid w:val="007E5E7D"/>
    <w:rsid w:val="007E6794"/>
    <w:rsid w:val="007E7640"/>
    <w:rsid w:val="007F07C1"/>
    <w:rsid w:val="007F0CB5"/>
    <w:rsid w:val="007F20A0"/>
    <w:rsid w:val="007F26D9"/>
    <w:rsid w:val="007F2945"/>
    <w:rsid w:val="007F2E65"/>
    <w:rsid w:val="007F2F87"/>
    <w:rsid w:val="007F3135"/>
    <w:rsid w:val="007F3161"/>
    <w:rsid w:val="007F4918"/>
    <w:rsid w:val="007F6B0E"/>
    <w:rsid w:val="007F77FC"/>
    <w:rsid w:val="00800817"/>
    <w:rsid w:val="00800D23"/>
    <w:rsid w:val="008033D8"/>
    <w:rsid w:val="008051C2"/>
    <w:rsid w:val="00811A65"/>
    <w:rsid w:val="00812413"/>
    <w:rsid w:val="008130B4"/>
    <w:rsid w:val="0081395A"/>
    <w:rsid w:val="008168E6"/>
    <w:rsid w:val="00816DC0"/>
    <w:rsid w:val="00817C0B"/>
    <w:rsid w:val="00820719"/>
    <w:rsid w:val="008207A4"/>
    <w:rsid w:val="00820CFE"/>
    <w:rsid w:val="00821678"/>
    <w:rsid w:val="00821EA0"/>
    <w:rsid w:val="008225B8"/>
    <w:rsid w:val="008241E5"/>
    <w:rsid w:val="008272EC"/>
    <w:rsid w:val="00827E1D"/>
    <w:rsid w:val="00830561"/>
    <w:rsid w:val="008317E6"/>
    <w:rsid w:val="008323BE"/>
    <w:rsid w:val="00832A52"/>
    <w:rsid w:val="00835357"/>
    <w:rsid w:val="008363B2"/>
    <w:rsid w:val="0084163D"/>
    <w:rsid w:val="00841E48"/>
    <w:rsid w:val="008426E3"/>
    <w:rsid w:val="0084304D"/>
    <w:rsid w:val="0084307E"/>
    <w:rsid w:val="0084369B"/>
    <w:rsid w:val="00843C81"/>
    <w:rsid w:val="00844770"/>
    <w:rsid w:val="00845584"/>
    <w:rsid w:val="00847E5A"/>
    <w:rsid w:val="00851E3D"/>
    <w:rsid w:val="00854F7B"/>
    <w:rsid w:val="008568FF"/>
    <w:rsid w:val="00856DE8"/>
    <w:rsid w:val="00857226"/>
    <w:rsid w:val="00857B9E"/>
    <w:rsid w:val="008604EF"/>
    <w:rsid w:val="0086203A"/>
    <w:rsid w:val="00862199"/>
    <w:rsid w:val="00862E50"/>
    <w:rsid w:val="0086523B"/>
    <w:rsid w:val="00865401"/>
    <w:rsid w:val="00867586"/>
    <w:rsid w:val="00872BCB"/>
    <w:rsid w:val="00873673"/>
    <w:rsid w:val="00873775"/>
    <w:rsid w:val="00874BFA"/>
    <w:rsid w:val="0087532C"/>
    <w:rsid w:val="00875717"/>
    <w:rsid w:val="0087591A"/>
    <w:rsid w:val="00876DB1"/>
    <w:rsid w:val="008773C1"/>
    <w:rsid w:val="00883257"/>
    <w:rsid w:val="008844B4"/>
    <w:rsid w:val="0088480F"/>
    <w:rsid w:val="008848D2"/>
    <w:rsid w:val="00884BC7"/>
    <w:rsid w:val="00885592"/>
    <w:rsid w:val="0088601A"/>
    <w:rsid w:val="0088626D"/>
    <w:rsid w:val="0089013F"/>
    <w:rsid w:val="00891BFE"/>
    <w:rsid w:val="0089323A"/>
    <w:rsid w:val="00893AE7"/>
    <w:rsid w:val="00893DE7"/>
    <w:rsid w:val="00896791"/>
    <w:rsid w:val="00896801"/>
    <w:rsid w:val="00897302"/>
    <w:rsid w:val="008A0225"/>
    <w:rsid w:val="008A0746"/>
    <w:rsid w:val="008A27F9"/>
    <w:rsid w:val="008A41A3"/>
    <w:rsid w:val="008A4E43"/>
    <w:rsid w:val="008A541A"/>
    <w:rsid w:val="008A64DC"/>
    <w:rsid w:val="008A7FF5"/>
    <w:rsid w:val="008B2CF4"/>
    <w:rsid w:val="008B7445"/>
    <w:rsid w:val="008B7CA2"/>
    <w:rsid w:val="008C029C"/>
    <w:rsid w:val="008C19B7"/>
    <w:rsid w:val="008C346B"/>
    <w:rsid w:val="008C3634"/>
    <w:rsid w:val="008C3738"/>
    <w:rsid w:val="008C5955"/>
    <w:rsid w:val="008C69FE"/>
    <w:rsid w:val="008C6E2A"/>
    <w:rsid w:val="008D115E"/>
    <w:rsid w:val="008D11A9"/>
    <w:rsid w:val="008D17BE"/>
    <w:rsid w:val="008D21C0"/>
    <w:rsid w:val="008D276C"/>
    <w:rsid w:val="008D2D1E"/>
    <w:rsid w:val="008E08E8"/>
    <w:rsid w:val="008E0CA2"/>
    <w:rsid w:val="008E1006"/>
    <w:rsid w:val="008E1B68"/>
    <w:rsid w:val="008E427E"/>
    <w:rsid w:val="008E73CE"/>
    <w:rsid w:val="008E7CFF"/>
    <w:rsid w:val="008F01D6"/>
    <w:rsid w:val="008F1EE7"/>
    <w:rsid w:val="008F3BA1"/>
    <w:rsid w:val="008F49B1"/>
    <w:rsid w:val="008F558B"/>
    <w:rsid w:val="008F570A"/>
    <w:rsid w:val="008F7F33"/>
    <w:rsid w:val="0090386D"/>
    <w:rsid w:val="00903CEA"/>
    <w:rsid w:val="0090609C"/>
    <w:rsid w:val="00906112"/>
    <w:rsid w:val="009074E0"/>
    <w:rsid w:val="00910180"/>
    <w:rsid w:val="0091373E"/>
    <w:rsid w:val="009145C3"/>
    <w:rsid w:val="00914EAD"/>
    <w:rsid w:val="00915997"/>
    <w:rsid w:val="00915E8C"/>
    <w:rsid w:val="00915EA1"/>
    <w:rsid w:val="00916C00"/>
    <w:rsid w:val="0092062A"/>
    <w:rsid w:val="00922269"/>
    <w:rsid w:val="00923342"/>
    <w:rsid w:val="00925329"/>
    <w:rsid w:val="009271A3"/>
    <w:rsid w:val="00927566"/>
    <w:rsid w:val="00930701"/>
    <w:rsid w:val="009311C8"/>
    <w:rsid w:val="00931A81"/>
    <w:rsid w:val="009328D2"/>
    <w:rsid w:val="009329E6"/>
    <w:rsid w:val="00933647"/>
    <w:rsid w:val="00937AC6"/>
    <w:rsid w:val="00940146"/>
    <w:rsid w:val="009413E9"/>
    <w:rsid w:val="00941C8D"/>
    <w:rsid w:val="00943595"/>
    <w:rsid w:val="009438BC"/>
    <w:rsid w:val="00943AB3"/>
    <w:rsid w:val="009458D8"/>
    <w:rsid w:val="00945DDF"/>
    <w:rsid w:val="009470DE"/>
    <w:rsid w:val="00947C24"/>
    <w:rsid w:val="009507B8"/>
    <w:rsid w:val="00951203"/>
    <w:rsid w:val="00951557"/>
    <w:rsid w:val="0095192A"/>
    <w:rsid w:val="00952566"/>
    <w:rsid w:val="00952A52"/>
    <w:rsid w:val="00952E6E"/>
    <w:rsid w:val="00953D88"/>
    <w:rsid w:val="009556EB"/>
    <w:rsid w:val="00956AF0"/>
    <w:rsid w:val="0095730E"/>
    <w:rsid w:val="009616BB"/>
    <w:rsid w:val="00962480"/>
    <w:rsid w:val="00962C2F"/>
    <w:rsid w:val="009633F4"/>
    <w:rsid w:val="0096445D"/>
    <w:rsid w:val="00964A46"/>
    <w:rsid w:val="00964AF5"/>
    <w:rsid w:val="00964BBB"/>
    <w:rsid w:val="00965B4C"/>
    <w:rsid w:val="0096640C"/>
    <w:rsid w:val="00966504"/>
    <w:rsid w:val="009665B5"/>
    <w:rsid w:val="00966E65"/>
    <w:rsid w:val="00967EAC"/>
    <w:rsid w:val="009704F6"/>
    <w:rsid w:val="00970508"/>
    <w:rsid w:val="0097057E"/>
    <w:rsid w:val="0097151D"/>
    <w:rsid w:val="00972573"/>
    <w:rsid w:val="0097338B"/>
    <w:rsid w:val="009740D9"/>
    <w:rsid w:val="009756D6"/>
    <w:rsid w:val="00975E18"/>
    <w:rsid w:val="00975E42"/>
    <w:rsid w:val="00976323"/>
    <w:rsid w:val="0097655B"/>
    <w:rsid w:val="00977749"/>
    <w:rsid w:val="00981265"/>
    <w:rsid w:val="009830F4"/>
    <w:rsid w:val="00984117"/>
    <w:rsid w:val="00984971"/>
    <w:rsid w:val="009868DB"/>
    <w:rsid w:val="00986D30"/>
    <w:rsid w:val="00986E8A"/>
    <w:rsid w:val="00987B51"/>
    <w:rsid w:val="00987D97"/>
    <w:rsid w:val="00987F44"/>
    <w:rsid w:val="0099191C"/>
    <w:rsid w:val="00991E3F"/>
    <w:rsid w:val="00992895"/>
    <w:rsid w:val="00993D5B"/>
    <w:rsid w:val="00996952"/>
    <w:rsid w:val="009A0180"/>
    <w:rsid w:val="009A0937"/>
    <w:rsid w:val="009A5789"/>
    <w:rsid w:val="009A64BC"/>
    <w:rsid w:val="009A73A8"/>
    <w:rsid w:val="009B0ED8"/>
    <w:rsid w:val="009B263B"/>
    <w:rsid w:val="009B4140"/>
    <w:rsid w:val="009B4D8E"/>
    <w:rsid w:val="009B6F89"/>
    <w:rsid w:val="009B749B"/>
    <w:rsid w:val="009B74EC"/>
    <w:rsid w:val="009C0AA5"/>
    <w:rsid w:val="009C286F"/>
    <w:rsid w:val="009C3987"/>
    <w:rsid w:val="009C3B98"/>
    <w:rsid w:val="009C3DED"/>
    <w:rsid w:val="009C5662"/>
    <w:rsid w:val="009C5AD7"/>
    <w:rsid w:val="009C5C74"/>
    <w:rsid w:val="009C76C0"/>
    <w:rsid w:val="009D09AA"/>
    <w:rsid w:val="009D297C"/>
    <w:rsid w:val="009D34B8"/>
    <w:rsid w:val="009D3E89"/>
    <w:rsid w:val="009D41A3"/>
    <w:rsid w:val="009D58B3"/>
    <w:rsid w:val="009D5E81"/>
    <w:rsid w:val="009D62A1"/>
    <w:rsid w:val="009D74F9"/>
    <w:rsid w:val="009E05E1"/>
    <w:rsid w:val="009E278D"/>
    <w:rsid w:val="009E2F05"/>
    <w:rsid w:val="009E43AF"/>
    <w:rsid w:val="009E5006"/>
    <w:rsid w:val="009E6AD5"/>
    <w:rsid w:val="009E7C28"/>
    <w:rsid w:val="009F15CA"/>
    <w:rsid w:val="009F6F04"/>
    <w:rsid w:val="009F73A2"/>
    <w:rsid w:val="00A025E8"/>
    <w:rsid w:val="00A02BC5"/>
    <w:rsid w:val="00A030C6"/>
    <w:rsid w:val="00A03775"/>
    <w:rsid w:val="00A044FD"/>
    <w:rsid w:val="00A047C5"/>
    <w:rsid w:val="00A0522B"/>
    <w:rsid w:val="00A0660F"/>
    <w:rsid w:val="00A07317"/>
    <w:rsid w:val="00A115EC"/>
    <w:rsid w:val="00A12A60"/>
    <w:rsid w:val="00A12AA9"/>
    <w:rsid w:val="00A12C8E"/>
    <w:rsid w:val="00A134D1"/>
    <w:rsid w:val="00A137AD"/>
    <w:rsid w:val="00A140F9"/>
    <w:rsid w:val="00A14918"/>
    <w:rsid w:val="00A15844"/>
    <w:rsid w:val="00A16CBB"/>
    <w:rsid w:val="00A21600"/>
    <w:rsid w:val="00A23E76"/>
    <w:rsid w:val="00A25840"/>
    <w:rsid w:val="00A268FA"/>
    <w:rsid w:val="00A26A5E"/>
    <w:rsid w:val="00A27503"/>
    <w:rsid w:val="00A30079"/>
    <w:rsid w:val="00A30952"/>
    <w:rsid w:val="00A318D5"/>
    <w:rsid w:val="00A328ED"/>
    <w:rsid w:val="00A329FA"/>
    <w:rsid w:val="00A33B51"/>
    <w:rsid w:val="00A34271"/>
    <w:rsid w:val="00A3455F"/>
    <w:rsid w:val="00A356EF"/>
    <w:rsid w:val="00A3718A"/>
    <w:rsid w:val="00A3734F"/>
    <w:rsid w:val="00A37412"/>
    <w:rsid w:val="00A415EE"/>
    <w:rsid w:val="00A41CB7"/>
    <w:rsid w:val="00A42638"/>
    <w:rsid w:val="00A428C8"/>
    <w:rsid w:val="00A446E8"/>
    <w:rsid w:val="00A44D8F"/>
    <w:rsid w:val="00A45355"/>
    <w:rsid w:val="00A45E67"/>
    <w:rsid w:val="00A45F4C"/>
    <w:rsid w:val="00A521FE"/>
    <w:rsid w:val="00A52A64"/>
    <w:rsid w:val="00A52E9D"/>
    <w:rsid w:val="00A533BD"/>
    <w:rsid w:val="00A537D3"/>
    <w:rsid w:val="00A55692"/>
    <w:rsid w:val="00A55781"/>
    <w:rsid w:val="00A56541"/>
    <w:rsid w:val="00A572EE"/>
    <w:rsid w:val="00A57BFE"/>
    <w:rsid w:val="00A6059B"/>
    <w:rsid w:val="00A616F3"/>
    <w:rsid w:val="00A6175B"/>
    <w:rsid w:val="00A62AFD"/>
    <w:rsid w:val="00A62C2D"/>
    <w:rsid w:val="00A65747"/>
    <w:rsid w:val="00A65E16"/>
    <w:rsid w:val="00A66F77"/>
    <w:rsid w:val="00A670CE"/>
    <w:rsid w:val="00A677F7"/>
    <w:rsid w:val="00A67A18"/>
    <w:rsid w:val="00A67A35"/>
    <w:rsid w:val="00A718B2"/>
    <w:rsid w:val="00A71AF4"/>
    <w:rsid w:val="00A71DED"/>
    <w:rsid w:val="00A73406"/>
    <w:rsid w:val="00A74D9A"/>
    <w:rsid w:val="00A74E99"/>
    <w:rsid w:val="00A74F60"/>
    <w:rsid w:val="00A754CE"/>
    <w:rsid w:val="00A761AE"/>
    <w:rsid w:val="00A7690B"/>
    <w:rsid w:val="00A76BDC"/>
    <w:rsid w:val="00A770E0"/>
    <w:rsid w:val="00A771CF"/>
    <w:rsid w:val="00A77C58"/>
    <w:rsid w:val="00A77E19"/>
    <w:rsid w:val="00A8012D"/>
    <w:rsid w:val="00A83596"/>
    <w:rsid w:val="00A85990"/>
    <w:rsid w:val="00A86E43"/>
    <w:rsid w:val="00A91463"/>
    <w:rsid w:val="00A917A6"/>
    <w:rsid w:val="00A92200"/>
    <w:rsid w:val="00A9221A"/>
    <w:rsid w:val="00A94197"/>
    <w:rsid w:val="00A949C5"/>
    <w:rsid w:val="00A94DA0"/>
    <w:rsid w:val="00A9531F"/>
    <w:rsid w:val="00A959AA"/>
    <w:rsid w:val="00A95A2E"/>
    <w:rsid w:val="00AA0522"/>
    <w:rsid w:val="00AA179C"/>
    <w:rsid w:val="00AA2365"/>
    <w:rsid w:val="00AA2910"/>
    <w:rsid w:val="00AA2F78"/>
    <w:rsid w:val="00AA3032"/>
    <w:rsid w:val="00AA3A19"/>
    <w:rsid w:val="00AA50C9"/>
    <w:rsid w:val="00AA6031"/>
    <w:rsid w:val="00AA6710"/>
    <w:rsid w:val="00AA6940"/>
    <w:rsid w:val="00AA6B3D"/>
    <w:rsid w:val="00AA7C0F"/>
    <w:rsid w:val="00AB0443"/>
    <w:rsid w:val="00AB05DC"/>
    <w:rsid w:val="00AB1A74"/>
    <w:rsid w:val="00AB201B"/>
    <w:rsid w:val="00AB2886"/>
    <w:rsid w:val="00AB402F"/>
    <w:rsid w:val="00AB4825"/>
    <w:rsid w:val="00AB5D42"/>
    <w:rsid w:val="00AB794D"/>
    <w:rsid w:val="00AB7A29"/>
    <w:rsid w:val="00AB7BEA"/>
    <w:rsid w:val="00AC044B"/>
    <w:rsid w:val="00AC1695"/>
    <w:rsid w:val="00AC1C01"/>
    <w:rsid w:val="00AC1FFB"/>
    <w:rsid w:val="00AC23ED"/>
    <w:rsid w:val="00AC3DB5"/>
    <w:rsid w:val="00AC4460"/>
    <w:rsid w:val="00AC4609"/>
    <w:rsid w:val="00AC604E"/>
    <w:rsid w:val="00AC628B"/>
    <w:rsid w:val="00AC6E0D"/>
    <w:rsid w:val="00AC6E20"/>
    <w:rsid w:val="00AD00BF"/>
    <w:rsid w:val="00AD0972"/>
    <w:rsid w:val="00AD0D43"/>
    <w:rsid w:val="00AD249C"/>
    <w:rsid w:val="00AD3888"/>
    <w:rsid w:val="00AD3F50"/>
    <w:rsid w:val="00AD4686"/>
    <w:rsid w:val="00AD5136"/>
    <w:rsid w:val="00AD575A"/>
    <w:rsid w:val="00AD5E00"/>
    <w:rsid w:val="00AD5EE1"/>
    <w:rsid w:val="00AD61A1"/>
    <w:rsid w:val="00AD6405"/>
    <w:rsid w:val="00AD662C"/>
    <w:rsid w:val="00AE01E1"/>
    <w:rsid w:val="00AE1F45"/>
    <w:rsid w:val="00AE2935"/>
    <w:rsid w:val="00AE35DE"/>
    <w:rsid w:val="00AE5515"/>
    <w:rsid w:val="00AE5EDA"/>
    <w:rsid w:val="00AE67DF"/>
    <w:rsid w:val="00AE7DF4"/>
    <w:rsid w:val="00AF0C63"/>
    <w:rsid w:val="00AF10B0"/>
    <w:rsid w:val="00AF1817"/>
    <w:rsid w:val="00AF191B"/>
    <w:rsid w:val="00AF1F15"/>
    <w:rsid w:val="00AF2032"/>
    <w:rsid w:val="00AF2952"/>
    <w:rsid w:val="00AF526B"/>
    <w:rsid w:val="00AF52CD"/>
    <w:rsid w:val="00AF65DD"/>
    <w:rsid w:val="00AF7477"/>
    <w:rsid w:val="00AF7FD8"/>
    <w:rsid w:val="00B00BB2"/>
    <w:rsid w:val="00B00FAB"/>
    <w:rsid w:val="00B01849"/>
    <w:rsid w:val="00B02C01"/>
    <w:rsid w:val="00B0320A"/>
    <w:rsid w:val="00B052F0"/>
    <w:rsid w:val="00B0650E"/>
    <w:rsid w:val="00B06DCF"/>
    <w:rsid w:val="00B07022"/>
    <w:rsid w:val="00B1275A"/>
    <w:rsid w:val="00B12CFC"/>
    <w:rsid w:val="00B12F96"/>
    <w:rsid w:val="00B13C2E"/>
    <w:rsid w:val="00B14823"/>
    <w:rsid w:val="00B20685"/>
    <w:rsid w:val="00B20996"/>
    <w:rsid w:val="00B2108E"/>
    <w:rsid w:val="00B219AD"/>
    <w:rsid w:val="00B23390"/>
    <w:rsid w:val="00B23485"/>
    <w:rsid w:val="00B326A8"/>
    <w:rsid w:val="00B329CF"/>
    <w:rsid w:val="00B32C40"/>
    <w:rsid w:val="00B33379"/>
    <w:rsid w:val="00B33708"/>
    <w:rsid w:val="00B346E1"/>
    <w:rsid w:val="00B352A3"/>
    <w:rsid w:val="00B35853"/>
    <w:rsid w:val="00B37E0A"/>
    <w:rsid w:val="00B40295"/>
    <w:rsid w:val="00B40C51"/>
    <w:rsid w:val="00B4184B"/>
    <w:rsid w:val="00B41C71"/>
    <w:rsid w:val="00B427EC"/>
    <w:rsid w:val="00B43FD2"/>
    <w:rsid w:val="00B44CD5"/>
    <w:rsid w:val="00B45316"/>
    <w:rsid w:val="00B462C1"/>
    <w:rsid w:val="00B47F15"/>
    <w:rsid w:val="00B51505"/>
    <w:rsid w:val="00B51BEC"/>
    <w:rsid w:val="00B51BF3"/>
    <w:rsid w:val="00B52085"/>
    <w:rsid w:val="00B5259C"/>
    <w:rsid w:val="00B52614"/>
    <w:rsid w:val="00B5477A"/>
    <w:rsid w:val="00B55200"/>
    <w:rsid w:val="00B553EC"/>
    <w:rsid w:val="00B55442"/>
    <w:rsid w:val="00B5546D"/>
    <w:rsid w:val="00B60981"/>
    <w:rsid w:val="00B6185A"/>
    <w:rsid w:val="00B620A5"/>
    <w:rsid w:val="00B62BAC"/>
    <w:rsid w:val="00B6332A"/>
    <w:rsid w:val="00B63E08"/>
    <w:rsid w:val="00B64E53"/>
    <w:rsid w:val="00B65A05"/>
    <w:rsid w:val="00B66325"/>
    <w:rsid w:val="00B66A66"/>
    <w:rsid w:val="00B671C6"/>
    <w:rsid w:val="00B6782D"/>
    <w:rsid w:val="00B67ABB"/>
    <w:rsid w:val="00B67F5B"/>
    <w:rsid w:val="00B7088B"/>
    <w:rsid w:val="00B70AB1"/>
    <w:rsid w:val="00B7139C"/>
    <w:rsid w:val="00B73599"/>
    <w:rsid w:val="00B73C8B"/>
    <w:rsid w:val="00B749FE"/>
    <w:rsid w:val="00B7578C"/>
    <w:rsid w:val="00B75CF2"/>
    <w:rsid w:val="00B760C8"/>
    <w:rsid w:val="00B76559"/>
    <w:rsid w:val="00B76ED4"/>
    <w:rsid w:val="00B772F9"/>
    <w:rsid w:val="00B82CDA"/>
    <w:rsid w:val="00B832F5"/>
    <w:rsid w:val="00B839B6"/>
    <w:rsid w:val="00B8571E"/>
    <w:rsid w:val="00B87F1C"/>
    <w:rsid w:val="00B91011"/>
    <w:rsid w:val="00B91DD5"/>
    <w:rsid w:val="00B92619"/>
    <w:rsid w:val="00B93A13"/>
    <w:rsid w:val="00B93E1C"/>
    <w:rsid w:val="00B94BAB"/>
    <w:rsid w:val="00B95297"/>
    <w:rsid w:val="00B95F54"/>
    <w:rsid w:val="00B9610D"/>
    <w:rsid w:val="00B96886"/>
    <w:rsid w:val="00B97EB1"/>
    <w:rsid w:val="00BA46FB"/>
    <w:rsid w:val="00BA4B30"/>
    <w:rsid w:val="00BA5494"/>
    <w:rsid w:val="00BA5655"/>
    <w:rsid w:val="00BB0318"/>
    <w:rsid w:val="00BB0481"/>
    <w:rsid w:val="00BB0846"/>
    <w:rsid w:val="00BB096E"/>
    <w:rsid w:val="00BB395E"/>
    <w:rsid w:val="00BB47A0"/>
    <w:rsid w:val="00BB7229"/>
    <w:rsid w:val="00BB74C1"/>
    <w:rsid w:val="00BB77B8"/>
    <w:rsid w:val="00BB78AD"/>
    <w:rsid w:val="00BC090B"/>
    <w:rsid w:val="00BC30F2"/>
    <w:rsid w:val="00BC4320"/>
    <w:rsid w:val="00BC48D7"/>
    <w:rsid w:val="00BC63A7"/>
    <w:rsid w:val="00BC6949"/>
    <w:rsid w:val="00BC738C"/>
    <w:rsid w:val="00BC79AD"/>
    <w:rsid w:val="00BD021A"/>
    <w:rsid w:val="00BD1837"/>
    <w:rsid w:val="00BD241D"/>
    <w:rsid w:val="00BD3BA7"/>
    <w:rsid w:val="00BD4E5A"/>
    <w:rsid w:val="00BD5462"/>
    <w:rsid w:val="00BD5501"/>
    <w:rsid w:val="00BD6661"/>
    <w:rsid w:val="00BD733F"/>
    <w:rsid w:val="00BE4515"/>
    <w:rsid w:val="00BE640E"/>
    <w:rsid w:val="00BE6A03"/>
    <w:rsid w:val="00BE766E"/>
    <w:rsid w:val="00BF0228"/>
    <w:rsid w:val="00BF0D62"/>
    <w:rsid w:val="00BF133E"/>
    <w:rsid w:val="00BF540A"/>
    <w:rsid w:val="00C012A0"/>
    <w:rsid w:val="00C01830"/>
    <w:rsid w:val="00C0266B"/>
    <w:rsid w:val="00C0460B"/>
    <w:rsid w:val="00C059DC"/>
    <w:rsid w:val="00C06644"/>
    <w:rsid w:val="00C11B45"/>
    <w:rsid w:val="00C14F72"/>
    <w:rsid w:val="00C150C7"/>
    <w:rsid w:val="00C1528B"/>
    <w:rsid w:val="00C17858"/>
    <w:rsid w:val="00C20975"/>
    <w:rsid w:val="00C20C33"/>
    <w:rsid w:val="00C20E5A"/>
    <w:rsid w:val="00C2111A"/>
    <w:rsid w:val="00C225A6"/>
    <w:rsid w:val="00C227A2"/>
    <w:rsid w:val="00C246D2"/>
    <w:rsid w:val="00C265DB"/>
    <w:rsid w:val="00C269FB"/>
    <w:rsid w:val="00C26A00"/>
    <w:rsid w:val="00C3051B"/>
    <w:rsid w:val="00C311DF"/>
    <w:rsid w:val="00C3218A"/>
    <w:rsid w:val="00C3324E"/>
    <w:rsid w:val="00C3649B"/>
    <w:rsid w:val="00C369CD"/>
    <w:rsid w:val="00C36AF7"/>
    <w:rsid w:val="00C4024E"/>
    <w:rsid w:val="00C414F0"/>
    <w:rsid w:val="00C425DC"/>
    <w:rsid w:val="00C42802"/>
    <w:rsid w:val="00C45227"/>
    <w:rsid w:val="00C45479"/>
    <w:rsid w:val="00C4640F"/>
    <w:rsid w:val="00C46C71"/>
    <w:rsid w:val="00C5067E"/>
    <w:rsid w:val="00C5090D"/>
    <w:rsid w:val="00C51038"/>
    <w:rsid w:val="00C5131B"/>
    <w:rsid w:val="00C53C39"/>
    <w:rsid w:val="00C53C4E"/>
    <w:rsid w:val="00C56CE3"/>
    <w:rsid w:val="00C56EED"/>
    <w:rsid w:val="00C57679"/>
    <w:rsid w:val="00C605AF"/>
    <w:rsid w:val="00C60EE1"/>
    <w:rsid w:val="00C61DB5"/>
    <w:rsid w:val="00C65E0D"/>
    <w:rsid w:val="00C65F19"/>
    <w:rsid w:val="00C65F9F"/>
    <w:rsid w:val="00C70D31"/>
    <w:rsid w:val="00C70E62"/>
    <w:rsid w:val="00C70F27"/>
    <w:rsid w:val="00C71D59"/>
    <w:rsid w:val="00C723A7"/>
    <w:rsid w:val="00C725CD"/>
    <w:rsid w:val="00C72702"/>
    <w:rsid w:val="00C739E6"/>
    <w:rsid w:val="00C74CC3"/>
    <w:rsid w:val="00C75591"/>
    <w:rsid w:val="00C763F1"/>
    <w:rsid w:val="00C76AEB"/>
    <w:rsid w:val="00C8040A"/>
    <w:rsid w:val="00C81EC4"/>
    <w:rsid w:val="00C82408"/>
    <w:rsid w:val="00C8257A"/>
    <w:rsid w:val="00C8425A"/>
    <w:rsid w:val="00C84F60"/>
    <w:rsid w:val="00C854AE"/>
    <w:rsid w:val="00C8554F"/>
    <w:rsid w:val="00C86C7C"/>
    <w:rsid w:val="00C9047A"/>
    <w:rsid w:val="00C9114C"/>
    <w:rsid w:val="00C91588"/>
    <w:rsid w:val="00C93649"/>
    <w:rsid w:val="00C96701"/>
    <w:rsid w:val="00C969D0"/>
    <w:rsid w:val="00C96F5D"/>
    <w:rsid w:val="00C9776B"/>
    <w:rsid w:val="00CA0315"/>
    <w:rsid w:val="00CA30F4"/>
    <w:rsid w:val="00CA3352"/>
    <w:rsid w:val="00CA4B3D"/>
    <w:rsid w:val="00CA565D"/>
    <w:rsid w:val="00CA59C8"/>
    <w:rsid w:val="00CA615E"/>
    <w:rsid w:val="00CB0C2D"/>
    <w:rsid w:val="00CB0ED7"/>
    <w:rsid w:val="00CB154C"/>
    <w:rsid w:val="00CB1BB8"/>
    <w:rsid w:val="00CB3320"/>
    <w:rsid w:val="00CB4069"/>
    <w:rsid w:val="00CB440E"/>
    <w:rsid w:val="00CB5063"/>
    <w:rsid w:val="00CB6391"/>
    <w:rsid w:val="00CB66D4"/>
    <w:rsid w:val="00CB748A"/>
    <w:rsid w:val="00CB7803"/>
    <w:rsid w:val="00CB7D1D"/>
    <w:rsid w:val="00CC13C4"/>
    <w:rsid w:val="00CC229C"/>
    <w:rsid w:val="00CC2468"/>
    <w:rsid w:val="00CC3223"/>
    <w:rsid w:val="00CC3647"/>
    <w:rsid w:val="00CC3C0C"/>
    <w:rsid w:val="00CC5FF9"/>
    <w:rsid w:val="00CC620D"/>
    <w:rsid w:val="00CC6990"/>
    <w:rsid w:val="00CC7818"/>
    <w:rsid w:val="00CC7859"/>
    <w:rsid w:val="00CC7E2B"/>
    <w:rsid w:val="00CD4DBB"/>
    <w:rsid w:val="00CD52D1"/>
    <w:rsid w:val="00CD67F2"/>
    <w:rsid w:val="00CD740C"/>
    <w:rsid w:val="00CD7C12"/>
    <w:rsid w:val="00CE09DA"/>
    <w:rsid w:val="00CE153E"/>
    <w:rsid w:val="00CE25B4"/>
    <w:rsid w:val="00CE413E"/>
    <w:rsid w:val="00CE4725"/>
    <w:rsid w:val="00CE5482"/>
    <w:rsid w:val="00CE5AA3"/>
    <w:rsid w:val="00CE6253"/>
    <w:rsid w:val="00CF11F4"/>
    <w:rsid w:val="00CF2059"/>
    <w:rsid w:val="00CF23F4"/>
    <w:rsid w:val="00CF2F16"/>
    <w:rsid w:val="00CF6CBB"/>
    <w:rsid w:val="00CF7517"/>
    <w:rsid w:val="00D00A61"/>
    <w:rsid w:val="00D017C4"/>
    <w:rsid w:val="00D01A10"/>
    <w:rsid w:val="00D022CF"/>
    <w:rsid w:val="00D0280B"/>
    <w:rsid w:val="00D02FA9"/>
    <w:rsid w:val="00D03EEF"/>
    <w:rsid w:val="00D04049"/>
    <w:rsid w:val="00D07B7D"/>
    <w:rsid w:val="00D1088C"/>
    <w:rsid w:val="00D11005"/>
    <w:rsid w:val="00D120F0"/>
    <w:rsid w:val="00D13085"/>
    <w:rsid w:val="00D15FDC"/>
    <w:rsid w:val="00D17846"/>
    <w:rsid w:val="00D202A0"/>
    <w:rsid w:val="00D2071D"/>
    <w:rsid w:val="00D20B3A"/>
    <w:rsid w:val="00D21412"/>
    <w:rsid w:val="00D21418"/>
    <w:rsid w:val="00D21CB4"/>
    <w:rsid w:val="00D22076"/>
    <w:rsid w:val="00D23299"/>
    <w:rsid w:val="00D23757"/>
    <w:rsid w:val="00D23BC4"/>
    <w:rsid w:val="00D25733"/>
    <w:rsid w:val="00D3004A"/>
    <w:rsid w:val="00D33150"/>
    <w:rsid w:val="00D332FC"/>
    <w:rsid w:val="00D335D0"/>
    <w:rsid w:val="00D336E2"/>
    <w:rsid w:val="00D33D3D"/>
    <w:rsid w:val="00D3403D"/>
    <w:rsid w:val="00D35B42"/>
    <w:rsid w:val="00D4044E"/>
    <w:rsid w:val="00D413E0"/>
    <w:rsid w:val="00D43662"/>
    <w:rsid w:val="00D43C24"/>
    <w:rsid w:val="00D4780C"/>
    <w:rsid w:val="00D47C39"/>
    <w:rsid w:val="00D51F6E"/>
    <w:rsid w:val="00D5290A"/>
    <w:rsid w:val="00D5382C"/>
    <w:rsid w:val="00D53DAE"/>
    <w:rsid w:val="00D54BB3"/>
    <w:rsid w:val="00D55CB5"/>
    <w:rsid w:val="00D56387"/>
    <w:rsid w:val="00D61C3F"/>
    <w:rsid w:val="00D6353C"/>
    <w:rsid w:val="00D63D17"/>
    <w:rsid w:val="00D65061"/>
    <w:rsid w:val="00D65B88"/>
    <w:rsid w:val="00D66C0D"/>
    <w:rsid w:val="00D66D2A"/>
    <w:rsid w:val="00D71112"/>
    <w:rsid w:val="00D723A9"/>
    <w:rsid w:val="00D72549"/>
    <w:rsid w:val="00D7291D"/>
    <w:rsid w:val="00D72997"/>
    <w:rsid w:val="00D731DF"/>
    <w:rsid w:val="00D740CA"/>
    <w:rsid w:val="00D75E74"/>
    <w:rsid w:val="00D77131"/>
    <w:rsid w:val="00D77FA3"/>
    <w:rsid w:val="00D81A3B"/>
    <w:rsid w:val="00D81B29"/>
    <w:rsid w:val="00D82BFD"/>
    <w:rsid w:val="00D83E9E"/>
    <w:rsid w:val="00D87C1D"/>
    <w:rsid w:val="00D93B89"/>
    <w:rsid w:val="00D93DDA"/>
    <w:rsid w:val="00D96652"/>
    <w:rsid w:val="00D97345"/>
    <w:rsid w:val="00D9745F"/>
    <w:rsid w:val="00D97E8D"/>
    <w:rsid w:val="00DA2B44"/>
    <w:rsid w:val="00DA2E2D"/>
    <w:rsid w:val="00DA385C"/>
    <w:rsid w:val="00DA41B5"/>
    <w:rsid w:val="00DA4D7D"/>
    <w:rsid w:val="00DA5D7B"/>
    <w:rsid w:val="00DA7268"/>
    <w:rsid w:val="00DA746F"/>
    <w:rsid w:val="00DB077A"/>
    <w:rsid w:val="00DB2A9B"/>
    <w:rsid w:val="00DB4BE9"/>
    <w:rsid w:val="00DB69F5"/>
    <w:rsid w:val="00DC1F8E"/>
    <w:rsid w:val="00DC3D83"/>
    <w:rsid w:val="00DC6B26"/>
    <w:rsid w:val="00DC7E32"/>
    <w:rsid w:val="00DD15BE"/>
    <w:rsid w:val="00DD424A"/>
    <w:rsid w:val="00DD4252"/>
    <w:rsid w:val="00DD5FE1"/>
    <w:rsid w:val="00DD687C"/>
    <w:rsid w:val="00DE0FD4"/>
    <w:rsid w:val="00DE310A"/>
    <w:rsid w:val="00DE61AA"/>
    <w:rsid w:val="00DE6AE7"/>
    <w:rsid w:val="00DE6EE8"/>
    <w:rsid w:val="00DE7CC1"/>
    <w:rsid w:val="00DF0005"/>
    <w:rsid w:val="00DF024C"/>
    <w:rsid w:val="00DF093E"/>
    <w:rsid w:val="00DF1CA7"/>
    <w:rsid w:val="00DF1DC1"/>
    <w:rsid w:val="00DF2078"/>
    <w:rsid w:val="00DF432A"/>
    <w:rsid w:val="00DF5D49"/>
    <w:rsid w:val="00DF6DD6"/>
    <w:rsid w:val="00DF7A43"/>
    <w:rsid w:val="00DF7B84"/>
    <w:rsid w:val="00E03A1A"/>
    <w:rsid w:val="00E054C7"/>
    <w:rsid w:val="00E06888"/>
    <w:rsid w:val="00E11136"/>
    <w:rsid w:val="00E11498"/>
    <w:rsid w:val="00E11CAE"/>
    <w:rsid w:val="00E120C0"/>
    <w:rsid w:val="00E139D3"/>
    <w:rsid w:val="00E14C59"/>
    <w:rsid w:val="00E158A6"/>
    <w:rsid w:val="00E224C3"/>
    <w:rsid w:val="00E22590"/>
    <w:rsid w:val="00E22DA9"/>
    <w:rsid w:val="00E23395"/>
    <w:rsid w:val="00E24BC3"/>
    <w:rsid w:val="00E305D1"/>
    <w:rsid w:val="00E30FC1"/>
    <w:rsid w:val="00E317DF"/>
    <w:rsid w:val="00E31BE5"/>
    <w:rsid w:val="00E32BA4"/>
    <w:rsid w:val="00E33ED8"/>
    <w:rsid w:val="00E3455A"/>
    <w:rsid w:val="00E350EE"/>
    <w:rsid w:val="00E35E09"/>
    <w:rsid w:val="00E36B9F"/>
    <w:rsid w:val="00E36EAE"/>
    <w:rsid w:val="00E40178"/>
    <w:rsid w:val="00E408B9"/>
    <w:rsid w:val="00E43F8D"/>
    <w:rsid w:val="00E44291"/>
    <w:rsid w:val="00E467E3"/>
    <w:rsid w:val="00E51BA5"/>
    <w:rsid w:val="00E540F4"/>
    <w:rsid w:val="00E54A06"/>
    <w:rsid w:val="00E57834"/>
    <w:rsid w:val="00E60540"/>
    <w:rsid w:val="00E60A15"/>
    <w:rsid w:val="00E62A24"/>
    <w:rsid w:val="00E62E10"/>
    <w:rsid w:val="00E632A6"/>
    <w:rsid w:val="00E64A3B"/>
    <w:rsid w:val="00E64DC6"/>
    <w:rsid w:val="00E6501D"/>
    <w:rsid w:val="00E66419"/>
    <w:rsid w:val="00E67EA3"/>
    <w:rsid w:val="00E70E14"/>
    <w:rsid w:val="00E72848"/>
    <w:rsid w:val="00E72D5D"/>
    <w:rsid w:val="00E74252"/>
    <w:rsid w:val="00E75C8F"/>
    <w:rsid w:val="00E7602C"/>
    <w:rsid w:val="00E82794"/>
    <w:rsid w:val="00E849A0"/>
    <w:rsid w:val="00E874E3"/>
    <w:rsid w:val="00E879DA"/>
    <w:rsid w:val="00E906BA"/>
    <w:rsid w:val="00E90AF3"/>
    <w:rsid w:val="00E92056"/>
    <w:rsid w:val="00E92355"/>
    <w:rsid w:val="00E94CAE"/>
    <w:rsid w:val="00E95801"/>
    <w:rsid w:val="00E95F06"/>
    <w:rsid w:val="00E96371"/>
    <w:rsid w:val="00E963E1"/>
    <w:rsid w:val="00EA2428"/>
    <w:rsid w:val="00EA44FF"/>
    <w:rsid w:val="00EA4607"/>
    <w:rsid w:val="00EA47D2"/>
    <w:rsid w:val="00EA4EA6"/>
    <w:rsid w:val="00EA65BA"/>
    <w:rsid w:val="00EA6F47"/>
    <w:rsid w:val="00EB100E"/>
    <w:rsid w:val="00EB1AE9"/>
    <w:rsid w:val="00EB4053"/>
    <w:rsid w:val="00EB4686"/>
    <w:rsid w:val="00EB7B31"/>
    <w:rsid w:val="00EB7C2E"/>
    <w:rsid w:val="00EC11BF"/>
    <w:rsid w:val="00EC22D4"/>
    <w:rsid w:val="00EC252A"/>
    <w:rsid w:val="00EC324B"/>
    <w:rsid w:val="00EC4474"/>
    <w:rsid w:val="00EC4EC9"/>
    <w:rsid w:val="00EC50E0"/>
    <w:rsid w:val="00ED084B"/>
    <w:rsid w:val="00ED0D7E"/>
    <w:rsid w:val="00ED2F98"/>
    <w:rsid w:val="00ED5143"/>
    <w:rsid w:val="00ED68B7"/>
    <w:rsid w:val="00EE11C5"/>
    <w:rsid w:val="00EE2B76"/>
    <w:rsid w:val="00EE34A4"/>
    <w:rsid w:val="00EE3DDA"/>
    <w:rsid w:val="00EE3E52"/>
    <w:rsid w:val="00EE44CD"/>
    <w:rsid w:val="00EE502D"/>
    <w:rsid w:val="00EE5A9B"/>
    <w:rsid w:val="00EE60BD"/>
    <w:rsid w:val="00EE75B8"/>
    <w:rsid w:val="00EF054A"/>
    <w:rsid w:val="00EF1E91"/>
    <w:rsid w:val="00EF214E"/>
    <w:rsid w:val="00EF4A24"/>
    <w:rsid w:val="00EF6349"/>
    <w:rsid w:val="00EF6AB4"/>
    <w:rsid w:val="00EF6BB6"/>
    <w:rsid w:val="00EF6BC2"/>
    <w:rsid w:val="00EF7EEC"/>
    <w:rsid w:val="00F00A39"/>
    <w:rsid w:val="00F034F0"/>
    <w:rsid w:val="00F03845"/>
    <w:rsid w:val="00F03DC5"/>
    <w:rsid w:val="00F0510C"/>
    <w:rsid w:val="00F0674D"/>
    <w:rsid w:val="00F118B2"/>
    <w:rsid w:val="00F12CC8"/>
    <w:rsid w:val="00F14D9C"/>
    <w:rsid w:val="00F14DB6"/>
    <w:rsid w:val="00F15375"/>
    <w:rsid w:val="00F15E86"/>
    <w:rsid w:val="00F16801"/>
    <w:rsid w:val="00F205EE"/>
    <w:rsid w:val="00F20849"/>
    <w:rsid w:val="00F2099C"/>
    <w:rsid w:val="00F2181F"/>
    <w:rsid w:val="00F21FC2"/>
    <w:rsid w:val="00F260CD"/>
    <w:rsid w:val="00F266FA"/>
    <w:rsid w:val="00F26D6B"/>
    <w:rsid w:val="00F26F17"/>
    <w:rsid w:val="00F30DF4"/>
    <w:rsid w:val="00F318EA"/>
    <w:rsid w:val="00F3450B"/>
    <w:rsid w:val="00F35017"/>
    <w:rsid w:val="00F36875"/>
    <w:rsid w:val="00F36F0C"/>
    <w:rsid w:val="00F37DDD"/>
    <w:rsid w:val="00F40668"/>
    <w:rsid w:val="00F40F55"/>
    <w:rsid w:val="00F419C6"/>
    <w:rsid w:val="00F444D3"/>
    <w:rsid w:val="00F44B7C"/>
    <w:rsid w:val="00F459D4"/>
    <w:rsid w:val="00F45B57"/>
    <w:rsid w:val="00F45B7C"/>
    <w:rsid w:val="00F47236"/>
    <w:rsid w:val="00F47C8A"/>
    <w:rsid w:val="00F509F5"/>
    <w:rsid w:val="00F50E4C"/>
    <w:rsid w:val="00F5142E"/>
    <w:rsid w:val="00F52605"/>
    <w:rsid w:val="00F52E47"/>
    <w:rsid w:val="00F53871"/>
    <w:rsid w:val="00F549C4"/>
    <w:rsid w:val="00F562F8"/>
    <w:rsid w:val="00F6153B"/>
    <w:rsid w:val="00F62CD7"/>
    <w:rsid w:val="00F637BC"/>
    <w:rsid w:val="00F63F2E"/>
    <w:rsid w:val="00F67595"/>
    <w:rsid w:val="00F718EC"/>
    <w:rsid w:val="00F71D70"/>
    <w:rsid w:val="00F730A3"/>
    <w:rsid w:val="00F75293"/>
    <w:rsid w:val="00F75AE1"/>
    <w:rsid w:val="00F768F7"/>
    <w:rsid w:val="00F77105"/>
    <w:rsid w:val="00F77B85"/>
    <w:rsid w:val="00F81E23"/>
    <w:rsid w:val="00F82672"/>
    <w:rsid w:val="00F83CA9"/>
    <w:rsid w:val="00F84BAE"/>
    <w:rsid w:val="00F85712"/>
    <w:rsid w:val="00F85FD3"/>
    <w:rsid w:val="00F92F1D"/>
    <w:rsid w:val="00F9489A"/>
    <w:rsid w:val="00F9556E"/>
    <w:rsid w:val="00F978FC"/>
    <w:rsid w:val="00FA0FF0"/>
    <w:rsid w:val="00FA3B66"/>
    <w:rsid w:val="00FA4EEF"/>
    <w:rsid w:val="00FA5FF1"/>
    <w:rsid w:val="00FA638D"/>
    <w:rsid w:val="00FA69D5"/>
    <w:rsid w:val="00FB07CB"/>
    <w:rsid w:val="00FB0D03"/>
    <w:rsid w:val="00FB1535"/>
    <w:rsid w:val="00FB1A48"/>
    <w:rsid w:val="00FB2054"/>
    <w:rsid w:val="00FB5582"/>
    <w:rsid w:val="00FB5E2D"/>
    <w:rsid w:val="00FB5FCD"/>
    <w:rsid w:val="00FB698B"/>
    <w:rsid w:val="00FB7448"/>
    <w:rsid w:val="00FC0568"/>
    <w:rsid w:val="00FC06BD"/>
    <w:rsid w:val="00FC0FD2"/>
    <w:rsid w:val="00FC1385"/>
    <w:rsid w:val="00FC5BAA"/>
    <w:rsid w:val="00FC5BBF"/>
    <w:rsid w:val="00FC60D3"/>
    <w:rsid w:val="00FD0623"/>
    <w:rsid w:val="00FD1AAD"/>
    <w:rsid w:val="00FD4A13"/>
    <w:rsid w:val="00FD4C2E"/>
    <w:rsid w:val="00FD5C61"/>
    <w:rsid w:val="00FD702E"/>
    <w:rsid w:val="00FD7718"/>
    <w:rsid w:val="00FE0043"/>
    <w:rsid w:val="00FE10EA"/>
    <w:rsid w:val="00FE18E0"/>
    <w:rsid w:val="00FE1C5B"/>
    <w:rsid w:val="00FE1E83"/>
    <w:rsid w:val="00FE2401"/>
    <w:rsid w:val="00FE39B4"/>
    <w:rsid w:val="00FE53FD"/>
    <w:rsid w:val="00FE56ED"/>
    <w:rsid w:val="00FE6831"/>
    <w:rsid w:val="00FF0E5C"/>
    <w:rsid w:val="00FF1BBC"/>
    <w:rsid w:val="00FF3477"/>
    <w:rsid w:val="00FF59A9"/>
    <w:rsid w:val="59E11D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7D3E017"/>
  <w15:docId w15:val="{3D20533F-FB70-4283-9530-EB938802A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3055A3"/>
    <w:pPr>
      <w:widowControl w:val="0"/>
      <w:jc w:val="both"/>
    </w:pPr>
    <w:rPr>
      <w:rFonts w:ascii="Meiryo UI" w:eastAsia="Meiryo UI" w:hAnsi="Meiryo UI"/>
    </w:rPr>
  </w:style>
  <w:style w:type="paragraph" w:styleId="1">
    <w:name w:val="heading 1"/>
    <w:basedOn w:val="a0"/>
    <w:next w:val="a0"/>
    <w:link w:val="10"/>
    <w:uiPriority w:val="9"/>
    <w:qFormat/>
    <w:rsid w:val="00C70D31"/>
    <w:pPr>
      <w:keepNext/>
      <w:numPr>
        <w:numId w:val="1"/>
      </w:numPr>
      <w:outlineLvl w:val="0"/>
    </w:pPr>
    <w:rPr>
      <w:rFonts w:eastAsia="メイリオ" w:cstheme="majorBidi"/>
      <w:b/>
      <w:sz w:val="28"/>
      <w:szCs w:val="32"/>
    </w:rPr>
  </w:style>
  <w:style w:type="paragraph" w:styleId="2">
    <w:name w:val="heading 2"/>
    <w:basedOn w:val="a0"/>
    <w:next w:val="a0"/>
    <w:link w:val="20"/>
    <w:uiPriority w:val="9"/>
    <w:unhideWhenUsed/>
    <w:qFormat/>
    <w:rsid w:val="00D53DAE"/>
    <w:pPr>
      <w:keepNext/>
      <w:numPr>
        <w:ilvl w:val="1"/>
        <w:numId w:val="1"/>
      </w:numPr>
      <w:ind w:left="567"/>
      <w:outlineLvl w:val="1"/>
    </w:pPr>
    <w:rPr>
      <w:rFonts w:eastAsia="メイリオ" w:cs="メイリオ"/>
      <w:b/>
      <w:sz w:val="28"/>
    </w:rPr>
  </w:style>
  <w:style w:type="paragraph" w:styleId="30">
    <w:name w:val="heading 3"/>
    <w:basedOn w:val="a0"/>
    <w:next w:val="a0"/>
    <w:link w:val="31"/>
    <w:uiPriority w:val="9"/>
    <w:unhideWhenUsed/>
    <w:qFormat/>
    <w:rsid w:val="00817C0B"/>
    <w:pPr>
      <w:keepNext/>
      <w:numPr>
        <w:ilvl w:val="2"/>
        <w:numId w:val="1"/>
      </w:numPr>
      <w:tabs>
        <w:tab w:val="left" w:pos="1134"/>
      </w:tabs>
      <w:ind w:left="1134" w:hanging="1134"/>
      <w:outlineLvl w:val="2"/>
    </w:pPr>
    <w:rPr>
      <w:rFonts w:cstheme="majorBidi"/>
      <w:b/>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C70D31"/>
    <w:rPr>
      <w:rFonts w:ascii="Meiryo UI" w:eastAsia="メイリオ" w:hAnsi="Meiryo UI" w:cstheme="majorBidi"/>
      <w:b/>
      <w:sz w:val="28"/>
      <w:szCs w:val="32"/>
    </w:rPr>
  </w:style>
  <w:style w:type="character" w:customStyle="1" w:styleId="20">
    <w:name w:val="見出し 2 (文字)"/>
    <w:basedOn w:val="a1"/>
    <w:link w:val="2"/>
    <w:uiPriority w:val="9"/>
    <w:rsid w:val="00D53DAE"/>
    <w:rPr>
      <w:rFonts w:ascii="Meiryo UI" w:eastAsia="メイリオ" w:hAnsi="Meiryo UI" w:cs="メイリオ"/>
      <w:b/>
      <w:sz w:val="28"/>
    </w:rPr>
  </w:style>
  <w:style w:type="character" w:customStyle="1" w:styleId="31">
    <w:name w:val="見出し 3 (文字)"/>
    <w:basedOn w:val="a1"/>
    <w:link w:val="30"/>
    <w:uiPriority w:val="9"/>
    <w:rsid w:val="00817C0B"/>
    <w:rPr>
      <w:rFonts w:ascii="Meiryo UI" w:eastAsia="Meiryo UI" w:hAnsi="Meiryo UI" w:cstheme="majorBidi"/>
      <w:b/>
      <w:sz w:val="28"/>
      <w:szCs w:val="28"/>
    </w:rPr>
  </w:style>
  <w:style w:type="paragraph" w:styleId="a4">
    <w:name w:val="No Spacing"/>
    <w:link w:val="a5"/>
    <w:uiPriority w:val="1"/>
    <w:qFormat/>
    <w:rsid w:val="00C969D0"/>
    <w:rPr>
      <w:rFonts w:eastAsiaTheme="majorEastAsia"/>
      <w:kern w:val="0"/>
    </w:rPr>
  </w:style>
  <w:style w:type="character" w:customStyle="1" w:styleId="a5">
    <w:name w:val="行間詰め (文字)"/>
    <w:basedOn w:val="a1"/>
    <w:link w:val="a4"/>
    <w:uiPriority w:val="1"/>
    <w:rsid w:val="00C969D0"/>
    <w:rPr>
      <w:rFonts w:eastAsiaTheme="majorEastAsia"/>
      <w:kern w:val="0"/>
    </w:rPr>
  </w:style>
  <w:style w:type="paragraph" w:styleId="a6">
    <w:name w:val="Balloon Text"/>
    <w:basedOn w:val="a0"/>
    <w:link w:val="a7"/>
    <w:uiPriority w:val="99"/>
    <w:semiHidden/>
    <w:unhideWhenUsed/>
    <w:rsid w:val="00D53DAE"/>
    <w:rPr>
      <w:rFonts w:asciiTheme="majorHAnsi" w:eastAsiaTheme="majorEastAsia" w:hAnsiTheme="majorHAnsi" w:cstheme="majorBidi"/>
      <w:sz w:val="18"/>
      <w:szCs w:val="18"/>
    </w:rPr>
  </w:style>
  <w:style w:type="character" w:customStyle="1" w:styleId="a7">
    <w:name w:val="吹き出し (文字)"/>
    <w:basedOn w:val="a1"/>
    <w:link w:val="a6"/>
    <w:uiPriority w:val="99"/>
    <w:semiHidden/>
    <w:rsid w:val="00D53DAE"/>
    <w:rPr>
      <w:rFonts w:asciiTheme="majorHAnsi" w:eastAsiaTheme="majorEastAsia" w:hAnsiTheme="majorHAnsi" w:cstheme="majorBidi"/>
      <w:sz w:val="18"/>
      <w:szCs w:val="18"/>
    </w:rPr>
  </w:style>
  <w:style w:type="paragraph" w:styleId="a8">
    <w:name w:val="TOC Heading"/>
    <w:basedOn w:val="1"/>
    <w:next w:val="a0"/>
    <w:uiPriority w:val="39"/>
    <w:unhideWhenUsed/>
    <w:qFormat/>
    <w:rsid w:val="00C70D31"/>
    <w:pPr>
      <w:keepLines/>
      <w:widowControl/>
      <w:numPr>
        <w:numId w:val="0"/>
      </w:numPr>
      <w:spacing w:before="480" w:line="276" w:lineRule="auto"/>
      <w:jc w:val="left"/>
      <w:outlineLvl w:val="9"/>
    </w:pPr>
    <w:rPr>
      <w:rFonts w:asciiTheme="majorHAnsi" w:hAnsiTheme="majorHAnsi"/>
      <w:bCs/>
      <w:color w:val="365F91" w:themeColor="accent1" w:themeShade="BF"/>
      <w:kern w:val="0"/>
      <w:szCs w:val="28"/>
    </w:rPr>
  </w:style>
  <w:style w:type="paragraph" w:styleId="21">
    <w:name w:val="toc 2"/>
    <w:basedOn w:val="a0"/>
    <w:next w:val="a0"/>
    <w:autoRedefine/>
    <w:uiPriority w:val="39"/>
    <w:unhideWhenUsed/>
    <w:qFormat/>
    <w:rsid w:val="00C70D31"/>
    <w:pPr>
      <w:widowControl/>
      <w:spacing w:after="100" w:line="276" w:lineRule="auto"/>
      <w:ind w:left="220"/>
      <w:jc w:val="left"/>
    </w:pPr>
    <w:rPr>
      <w:kern w:val="0"/>
      <w:sz w:val="22"/>
    </w:rPr>
  </w:style>
  <w:style w:type="paragraph" w:styleId="11">
    <w:name w:val="toc 1"/>
    <w:basedOn w:val="a0"/>
    <w:next w:val="a0"/>
    <w:autoRedefine/>
    <w:uiPriority w:val="39"/>
    <w:unhideWhenUsed/>
    <w:qFormat/>
    <w:rsid w:val="00BB096E"/>
    <w:pPr>
      <w:widowControl/>
      <w:tabs>
        <w:tab w:val="left" w:pos="420"/>
        <w:tab w:val="right" w:leader="dot" w:pos="8068"/>
      </w:tabs>
      <w:spacing w:after="100" w:line="276" w:lineRule="auto"/>
      <w:jc w:val="left"/>
    </w:pPr>
    <w:rPr>
      <w:kern w:val="0"/>
      <w:sz w:val="22"/>
    </w:rPr>
  </w:style>
  <w:style w:type="paragraph" w:styleId="a">
    <w:name w:val="List Paragraph"/>
    <w:basedOn w:val="a0"/>
    <w:link w:val="a9"/>
    <w:uiPriority w:val="34"/>
    <w:qFormat/>
    <w:rsid w:val="009756D6"/>
    <w:pPr>
      <w:numPr>
        <w:numId w:val="20"/>
      </w:numPr>
      <w:jc w:val="left"/>
    </w:pPr>
    <w:rPr>
      <w:noProof/>
    </w:rPr>
  </w:style>
  <w:style w:type="paragraph" w:styleId="3">
    <w:name w:val="List Bullet 3"/>
    <w:basedOn w:val="a0"/>
    <w:rsid w:val="00C969D0"/>
    <w:pPr>
      <w:numPr>
        <w:numId w:val="2"/>
      </w:numPr>
      <w:jc w:val="left"/>
    </w:pPr>
    <w:rPr>
      <w:rFonts w:ascii="Arial" w:eastAsia="メイリオ" w:hAnsi="Arial" w:cs="Times New Roman"/>
      <w:sz w:val="20"/>
      <w:szCs w:val="24"/>
    </w:rPr>
  </w:style>
  <w:style w:type="table" w:styleId="aa">
    <w:name w:val="Table Grid"/>
    <w:basedOn w:val="a2"/>
    <w:uiPriority w:val="59"/>
    <w:rsid w:val="00AD09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uiPriority w:val="99"/>
    <w:rsid w:val="00967EAC"/>
    <w:rPr>
      <w:color w:val="0000FF"/>
      <w:u w:val="single"/>
    </w:rPr>
  </w:style>
  <w:style w:type="paragraph" w:styleId="ac">
    <w:name w:val="Body Text"/>
    <w:basedOn w:val="a0"/>
    <w:link w:val="ad"/>
    <w:rsid w:val="0037099C"/>
    <w:pPr>
      <w:jc w:val="left"/>
    </w:pPr>
    <w:rPr>
      <w:rFonts w:ascii="Arial" w:eastAsia="メイリオ" w:hAnsi="メイリオ" w:cs="Times New Roman"/>
      <w:sz w:val="18"/>
      <w:szCs w:val="24"/>
    </w:rPr>
  </w:style>
  <w:style w:type="character" w:customStyle="1" w:styleId="ad">
    <w:name w:val="本文 (文字)"/>
    <w:basedOn w:val="a1"/>
    <w:link w:val="ac"/>
    <w:rsid w:val="0037099C"/>
    <w:rPr>
      <w:rFonts w:ascii="Arial" w:eastAsia="メイリオ" w:hAnsi="メイリオ" w:cs="Times New Roman"/>
      <w:sz w:val="18"/>
      <w:szCs w:val="24"/>
    </w:rPr>
  </w:style>
  <w:style w:type="paragraph" w:customStyle="1" w:styleId="ae">
    <w:name w:val="コピーライト"/>
    <w:basedOn w:val="a0"/>
    <w:rsid w:val="0037099C"/>
    <w:pPr>
      <w:spacing w:beforeLines="50" w:before="120" w:line="160" w:lineRule="exact"/>
      <w:jc w:val="left"/>
    </w:pPr>
    <w:rPr>
      <w:rFonts w:ascii="Arial" w:eastAsia="メイリオ" w:hAnsi="メイリオ" w:cs="Times New Roman"/>
      <w:sz w:val="14"/>
      <w:szCs w:val="14"/>
    </w:rPr>
  </w:style>
  <w:style w:type="paragraph" w:customStyle="1" w:styleId="12">
    <w:name w:val="表題1"/>
    <w:basedOn w:val="a0"/>
    <w:rsid w:val="00B01849"/>
    <w:pPr>
      <w:spacing w:line="480" w:lineRule="exact"/>
      <w:jc w:val="left"/>
    </w:pPr>
    <w:rPr>
      <w:rFonts w:ascii="Arial" w:eastAsia="メイリオ" w:hAnsi="メイリオ" w:cs="Times New Roman"/>
      <w:b/>
      <w:sz w:val="42"/>
      <w:szCs w:val="42"/>
    </w:rPr>
  </w:style>
  <w:style w:type="paragraph" w:customStyle="1" w:styleId="Title2">
    <w:name w:val="Title2"/>
    <w:basedOn w:val="a0"/>
    <w:rsid w:val="00B01849"/>
    <w:pPr>
      <w:spacing w:line="380" w:lineRule="exact"/>
      <w:jc w:val="left"/>
    </w:pPr>
    <w:rPr>
      <w:rFonts w:ascii="Arial" w:eastAsia="メイリオ" w:hAnsi="メイリオ" w:cs="Times New Roman"/>
      <w:b/>
      <w:sz w:val="32"/>
      <w:szCs w:val="32"/>
    </w:rPr>
  </w:style>
  <w:style w:type="paragraph" w:styleId="af">
    <w:name w:val="header"/>
    <w:basedOn w:val="a0"/>
    <w:link w:val="af0"/>
    <w:uiPriority w:val="99"/>
    <w:unhideWhenUsed/>
    <w:rsid w:val="00373C79"/>
    <w:pPr>
      <w:tabs>
        <w:tab w:val="center" w:pos="4252"/>
        <w:tab w:val="right" w:pos="8504"/>
      </w:tabs>
      <w:snapToGrid w:val="0"/>
    </w:pPr>
  </w:style>
  <w:style w:type="character" w:customStyle="1" w:styleId="af0">
    <w:name w:val="ヘッダー (文字)"/>
    <w:basedOn w:val="a1"/>
    <w:link w:val="af"/>
    <w:uiPriority w:val="99"/>
    <w:rsid w:val="00373C79"/>
    <w:rPr>
      <w:rFonts w:ascii="Tahoma" w:eastAsia="ＭＳ Ｐゴシック" w:hAnsi="Tahoma"/>
    </w:rPr>
  </w:style>
  <w:style w:type="paragraph" w:styleId="af1">
    <w:name w:val="footer"/>
    <w:basedOn w:val="a0"/>
    <w:link w:val="af2"/>
    <w:uiPriority w:val="99"/>
    <w:unhideWhenUsed/>
    <w:rsid w:val="00373C79"/>
    <w:pPr>
      <w:tabs>
        <w:tab w:val="center" w:pos="4252"/>
        <w:tab w:val="right" w:pos="8504"/>
      </w:tabs>
      <w:snapToGrid w:val="0"/>
    </w:pPr>
  </w:style>
  <w:style w:type="character" w:customStyle="1" w:styleId="af2">
    <w:name w:val="フッター (文字)"/>
    <w:basedOn w:val="a1"/>
    <w:link w:val="af1"/>
    <w:uiPriority w:val="99"/>
    <w:rsid w:val="00373C79"/>
    <w:rPr>
      <w:rFonts w:ascii="Tahoma" w:eastAsia="ＭＳ Ｐゴシック" w:hAnsi="Tahoma"/>
    </w:rPr>
  </w:style>
  <w:style w:type="character" w:styleId="af3">
    <w:name w:val="Strong"/>
    <w:basedOn w:val="a1"/>
    <w:uiPriority w:val="22"/>
    <w:qFormat/>
    <w:rsid w:val="00CB748A"/>
    <w:rPr>
      <w:b/>
      <w:bCs/>
    </w:rPr>
  </w:style>
  <w:style w:type="character" w:styleId="af4">
    <w:name w:val="Placeholder Text"/>
    <w:basedOn w:val="a1"/>
    <w:uiPriority w:val="99"/>
    <w:semiHidden/>
    <w:rsid w:val="00A140F9"/>
    <w:rPr>
      <w:color w:val="808080"/>
    </w:rPr>
  </w:style>
  <w:style w:type="paragraph" w:customStyle="1" w:styleId="Default">
    <w:name w:val="Default"/>
    <w:rsid w:val="002C7D17"/>
    <w:pPr>
      <w:widowControl w:val="0"/>
      <w:autoSpaceDE w:val="0"/>
      <w:autoSpaceDN w:val="0"/>
      <w:adjustRightInd w:val="0"/>
    </w:pPr>
    <w:rPr>
      <w:rFonts w:ascii="ＭＳ Ｐゴシック" w:eastAsia="ＭＳ Ｐゴシック" w:cs="ＭＳ Ｐゴシック"/>
      <w:color w:val="000000"/>
      <w:kern w:val="0"/>
      <w:sz w:val="24"/>
      <w:szCs w:val="24"/>
    </w:rPr>
  </w:style>
  <w:style w:type="paragraph" w:styleId="af5">
    <w:name w:val="caption"/>
    <w:basedOn w:val="a0"/>
    <w:next w:val="a0"/>
    <w:uiPriority w:val="35"/>
    <w:unhideWhenUsed/>
    <w:qFormat/>
    <w:rsid w:val="002B41B2"/>
    <w:rPr>
      <w:b/>
      <w:bCs/>
      <w:szCs w:val="21"/>
    </w:rPr>
  </w:style>
  <w:style w:type="paragraph" w:styleId="af6">
    <w:name w:val="Revision"/>
    <w:hidden/>
    <w:uiPriority w:val="99"/>
    <w:semiHidden/>
    <w:rsid w:val="00587EDE"/>
    <w:rPr>
      <w:rFonts w:ascii="Tahoma" w:eastAsia="ＭＳ Ｐゴシック" w:hAnsi="Tahoma"/>
    </w:rPr>
  </w:style>
  <w:style w:type="paragraph" w:styleId="32">
    <w:name w:val="toc 3"/>
    <w:basedOn w:val="a0"/>
    <w:next w:val="a0"/>
    <w:autoRedefine/>
    <w:uiPriority w:val="39"/>
    <w:unhideWhenUsed/>
    <w:qFormat/>
    <w:rsid w:val="00CB4069"/>
    <w:pPr>
      <w:ind w:leftChars="200" w:left="420"/>
    </w:pPr>
  </w:style>
  <w:style w:type="character" w:styleId="af7">
    <w:name w:val="FollowedHyperlink"/>
    <w:basedOn w:val="a1"/>
    <w:uiPriority w:val="99"/>
    <w:semiHidden/>
    <w:unhideWhenUsed/>
    <w:rsid w:val="004D4112"/>
    <w:rPr>
      <w:color w:val="800080" w:themeColor="followedHyperlink"/>
      <w:u w:val="single"/>
    </w:rPr>
  </w:style>
  <w:style w:type="character" w:styleId="af8">
    <w:name w:val="annotation reference"/>
    <w:basedOn w:val="a1"/>
    <w:uiPriority w:val="99"/>
    <w:semiHidden/>
    <w:unhideWhenUsed/>
    <w:rsid w:val="002E009F"/>
    <w:rPr>
      <w:sz w:val="18"/>
      <w:szCs w:val="18"/>
    </w:rPr>
  </w:style>
  <w:style w:type="paragraph" w:styleId="af9">
    <w:name w:val="annotation text"/>
    <w:basedOn w:val="a0"/>
    <w:link w:val="afa"/>
    <w:uiPriority w:val="99"/>
    <w:unhideWhenUsed/>
    <w:rsid w:val="002E009F"/>
    <w:pPr>
      <w:jc w:val="left"/>
    </w:pPr>
  </w:style>
  <w:style w:type="character" w:customStyle="1" w:styleId="afa">
    <w:name w:val="コメント文字列 (文字)"/>
    <w:basedOn w:val="a1"/>
    <w:link w:val="af9"/>
    <w:uiPriority w:val="99"/>
    <w:rsid w:val="002E009F"/>
    <w:rPr>
      <w:rFonts w:ascii="Tahoma" w:eastAsia="ＭＳ Ｐゴシック" w:hAnsi="Tahoma"/>
    </w:rPr>
  </w:style>
  <w:style w:type="paragraph" w:styleId="afb">
    <w:name w:val="annotation subject"/>
    <w:basedOn w:val="af9"/>
    <w:next w:val="af9"/>
    <w:link w:val="afc"/>
    <w:uiPriority w:val="99"/>
    <w:semiHidden/>
    <w:unhideWhenUsed/>
    <w:rsid w:val="002E009F"/>
    <w:rPr>
      <w:b/>
      <w:bCs/>
    </w:rPr>
  </w:style>
  <w:style w:type="character" w:customStyle="1" w:styleId="afc">
    <w:name w:val="コメント内容 (文字)"/>
    <w:basedOn w:val="afa"/>
    <w:link w:val="afb"/>
    <w:uiPriority w:val="99"/>
    <w:semiHidden/>
    <w:rsid w:val="002E009F"/>
    <w:rPr>
      <w:rFonts w:ascii="Tahoma" w:eastAsia="ＭＳ Ｐゴシック" w:hAnsi="Tahoma"/>
      <w:b/>
      <w:bCs/>
    </w:rPr>
  </w:style>
  <w:style w:type="paragraph" w:styleId="4">
    <w:name w:val="toc 4"/>
    <w:basedOn w:val="a0"/>
    <w:next w:val="a0"/>
    <w:autoRedefine/>
    <w:uiPriority w:val="39"/>
    <w:unhideWhenUsed/>
    <w:rsid w:val="00FD0623"/>
    <w:pPr>
      <w:ind w:leftChars="300" w:left="630"/>
    </w:pPr>
    <w:rPr>
      <w:rFonts w:asciiTheme="minorHAnsi" w:eastAsiaTheme="minorEastAsia" w:hAnsiTheme="minorHAnsi"/>
    </w:rPr>
  </w:style>
  <w:style w:type="paragraph" w:styleId="5">
    <w:name w:val="toc 5"/>
    <w:basedOn w:val="a0"/>
    <w:next w:val="a0"/>
    <w:autoRedefine/>
    <w:uiPriority w:val="39"/>
    <w:unhideWhenUsed/>
    <w:rsid w:val="00FD0623"/>
    <w:pPr>
      <w:ind w:leftChars="400" w:left="840"/>
    </w:pPr>
    <w:rPr>
      <w:rFonts w:asciiTheme="minorHAnsi" w:eastAsiaTheme="minorEastAsia" w:hAnsiTheme="minorHAnsi"/>
    </w:rPr>
  </w:style>
  <w:style w:type="paragraph" w:styleId="6">
    <w:name w:val="toc 6"/>
    <w:basedOn w:val="a0"/>
    <w:next w:val="a0"/>
    <w:autoRedefine/>
    <w:uiPriority w:val="39"/>
    <w:unhideWhenUsed/>
    <w:rsid w:val="00FD0623"/>
    <w:pPr>
      <w:ind w:leftChars="500" w:left="1050"/>
    </w:pPr>
    <w:rPr>
      <w:rFonts w:asciiTheme="minorHAnsi" w:eastAsiaTheme="minorEastAsia" w:hAnsiTheme="minorHAnsi"/>
    </w:rPr>
  </w:style>
  <w:style w:type="paragraph" w:styleId="7">
    <w:name w:val="toc 7"/>
    <w:basedOn w:val="a0"/>
    <w:next w:val="a0"/>
    <w:autoRedefine/>
    <w:uiPriority w:val="39"/>
    <w:unhideWhenUsed/>
    <w:rsid w:val="00FD0623"/>
    <w:pPr>
      <w:ind w:leftChars="600" w:left="1260"/>
    </w:pPr>
    <w:rPr>
      <w:rFonts w:asciiTheme="minorHAnsi" w:eastAsiaTheme="minorEastAsia" w:hAnsiTheme="minorHAnsi"/>
    </w:rPr>
  </w:style>
  <w:style w:type="paragraph" w:styleId="8">
    <w:name w:val="toc 8"/>
    <w:basedOn w:val="a0"/>
    <w:next w:val="a0"/>
    <w:autoRedefine/>
    <w:uiPriority w:val="39"/>
    <w:unhideWhenUsed/>
    <w:rsid w:val="00FD0623"/>
    <w:pPr>
      <w:ind w:leftChars="700" w:left="1470"/>
    </w:pPr>
    <w:rPr>
      <w:rFonts w:asciiTheme="minorHAnsi" w:eastAsiaTheme="minorEastAsia" w:hAnsiTheme="minorHAnsi"/>
    </w:rPr>
  </w:style>
  <w:style w:type="paragraph" w:styleId="9">
    <w:name w:val="toc 9"/>
    <w:basedOn w:val="a0"/>
    <w:next w:val="a0"/>
    <w:autoRedefine/>
    <w:uiPriority w:val="39"/>
    <w:unhideWhenUsed/>
    <w:rsid w:val="00FD0623"/>
    <w:pPr>
      <w:ind w:leftChars="800" w:left="1680"/>
    </w:pPr>
    <w:rPr>
      <w:rFonts w:asciiTheme="minorHAnsi" w:eastAsiaTheme="minorEastAsia" w:hAnsiTheme="minorHAnsi"/>
    </w:rPr>
  </w:style>
  <w:style w:type="character" w:customStyle="1" w:styleId="a9">
    <w:name w:val="リスト段落 (文字)"/>
    <w:basedOn w:val="a1"/>
    <w:link w:val="a"/>
    <w:uiPriority w:val="34"/>
    <w:rsid w:val="009756D6"/>
    <w:rPr>
      <w:rFonts w:ascii="Meiryo UI" w:eastAsia="Meiryo UI" w:hAnsi="Meiryo UI"/>
      <w:noProof/>
    </w:rPr>
  </w:style>
  <w:style w:type="paragraph" w:customStyle="1" w:styleId="afd">
    <w:name w:val="図挿入"/>
    <w:basedOn w:val="a"/>
    <w:link w:val="afe"/>
    <w:qFormat/>
    <w:rsid w:val="00A0660F"/>
    <w:pPr>
      <w:numPr>
        <w:numId w:val="0"/>
      </w:numPr>
      <w:ind w:left="420"/>
    </w:pPr>
  </w:style>
  <w:style w:type="character" w:customStyle="1" w:styleId="afe">
    <w:name w:val="図挿入 (文字)"/>
    <w:basedOn w:val="a9"/>
    <w:link w:val="afd"/>
    <w:rsid w:val="00A0660F"/>
    <w:rPr>
      <w:rFonts w:ascii="Meiryo UI" w:eastAsia="Meiryo UI" w:hAnsi="Meiryo UI"/>
      <w:noProof/>
    </w:rPr>
  </w:style>
  <w:style w:type="paragraph" w:customStyle="1" w:styleId="C">
    <w:name w:val="C_手順図"/>
    <w:basedOn w:val="a0"/>
    <w:next w:val="a0"/>
    <w:qFormat/>
    <w:rsid w:val="00FD7718"/>
    <w:pPr>
      <w:spacing w:line="240" w:lineRule="atLeast"/>
      <w:ind w:leftChars="150" w:left="315"/>
    </w:pPr>
    <w:rPr>
      <w:kern w:val="0"/>
    </w:rPr>
  </w:style>
  <w:style w:type="character" w:customStyle="1" w:styleId="13">
    <w:name w:val="メンション1"/>
    <w:basedOn w:val="a1"/>
    <w:uiPriority w:val="99"/>
    <w:semiHidden/>
    <w:unhideWhenUsed/>
    <w:rsid w:val="001D39B1"/>
    <w:rPr>
      <w:color w:val="2B579A"/>
      <w:shd w:val="clear" w:color="auto" w:fill="E6E6E6"/>
    </w:rPr>
  </w:style>
  <w:style w:type="character" w:styleId="aff">
    <w:name w:val="Book Title"/>
    <w:basedOn w:val="a1"/>
    <w:uiPriority w:val="33"/>
    <w:qFormat/>
    <w:rsid w:val="0023756E"/>
    <w:rPr>
      <w:b/>
      <w:bCs/>
      <w:i/>
      <w:iCs/>
      <w:spacing w:val="5"/>
    </w:rPr>
  </w:style>
  <w:style w:type="character" w:customStyle="1" w:styleId="14">
    <w:name w:val="未解決のメンション1"/>
    <w:basedOn w:val="a1"/>
    <w:uiPriority w:val="99"/>
    <w:semiHidden/>
    <w:unhideWhenUsed/>
    <w:rsid w:val="00AD0D43"/>
    <w:rPr>
      <w:color w:val="808080"/>
      <w:shd w:val="clear" w:color="auto" w:fill="E6E6E6"/>
    </w:rPr>
  </w:style>
  <w:style w:type="character" w:styleId="aff0">
    <w:name w:val="Unresolved Mention"/>
    <w:basedOn w:val="a1"/>
    <w:uiPriority w:val="99"/>
    <w:semiHidden/>
    <w:unhideWhenUsed/>
    <w:rsid w:val="003F678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957838">
      <w:bodyDiv w:val="1"/>
      <w:marLeft w:val="0"/>
      <w:marRight w:val="0"/>
      <w:marTop w:val="0"/>
      <w:marBottom w:val="0"/>
      <w:divBdr>
        <w:top w:val="none" w:sz="0" w:space="0" w:color="auto"/>
        <w:left w:val="none" w:sz="0" w:space="0" w:color="auto"/>
        <w:bottom w:val="none" w:sz="0" w:space="0" w:color="auto"/>
        <w:right w:val="none" w:sz="0" w:space="0" w:color="auto"/>
      </w:divBdr>
      <w:divsChild>
        <w:div w:id="1267543290">
          <w:marLeft w:val="0"/>
          <w:marRight w:val="0"/>
          <w:marTop w:val="0"/>
          <w:marBottom w:val="0"/>
          <w:divBdr>
            <w:top w:val="none" w:sz="0" w:space="0" w:color="auto"/>
            <w:left w:val="none" w:sz="0" w:space="0" w:color="auto"/>
            <w:bottom w:val="none" w:sz="0" w:space="0" w:color="auto"/>
            <w:right w:val="none" w:sz="0" w:space="0" w:color="auto"/>
          </w:divBdr>
          <w:divsChild>
            <w:div w:id="1878202295">
              <w:marLeft w:val="0"/>
              <w:marRight w:val="0"/>
              <w:marTop w:val="0"/>
              <w:marBottom w:val="0"/>
              <w:divBdr>
                <w:top w:val="none" w:sz="0" w:space="0" w:color="auto"/>
                <w:left w:val="none" w:sz="0" w:space="0" w:color="auto"/>
                <w:bottom w:val="none" w:sz="0" w:space="0" w:color="auto"/>
                <w:right w:val="none" w:sz="0" w:space="0" w:color="auto"/>
              </w:divBdr>
              <w:divsChild>
                <w:div w:id="1739087915">
                  <w:marLeft w:val="0"/>
                  <w:marRight w:val="0"/>
                  <w:marTop w:val="0"/>
                  <w:marBottom w:val="0"/>
                  <w:divBdr>
                    <w:top w:val="none" w:sz="0" w:space="0" w:color="auto"/>
                    <w:left w:val="none" w:sz="0" w:space="0" w:color="auto"/>
                    <w:bottom w:val="none" w:sz="0" w:space="0" w:color="auto"/>
                    <w:right w:val="none" w:sz="0" w:space="0" w:color="auto"/>
                  </w:divBdr>
                  <w:divsChild>
                    <w:div w:id="1949047629">
                      <w:marLeft w:val="0"/>
                      <w:marRight w:val="0"/>
                      <w:marTop w:val="0"/>
                      <w:marBottom w:val="0"/>
                      <w:divBdr>
                        <w:top w:val="none" w:sz="0" w:space="0" w:color="auto"/>
                        <w:left w:val="none" w:sz="0" w:space="0" w:color="auto"/>
                        <w:bottom w:val="none" w:sz="0" w:space="0" w:color="auto"/>
                        <w:right w:val="none" w:sz="0" w:space="0" w:color="auto"/>
                      </w:divBdr>
                      <w:divsChild>
                        <w:div w:id="1465612283">
                          <w:marLeft w:val="0"/>
                          <w:marRight w:val="0"/>
                          <w:marTop w:val="0"/>
                          <w:marBottom w:val="0"/>
                          <w:divBdr>
                            <w:top w:val="none" w:sz="0" w:space="0" w:color="auto"/>
                            <w:left w:val="none" w:sz="0" w:space="0" w:color="auto"/>
                            <w:bottom w:val="none" w:sz="0" w:space="0" w:color="auto"/>
                            <w:right w:val="none" w:sz="0" w:space="0" w:color="auto"/>
                          </w:divBdr>
                          <w:divsChild>
                            <w:div w:id="45726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2033094">
      <w:bodyDiv w:val="1"/>
      <w:marLeft w:val="0"/>
      <w:marRight w:val="0"/>
      <w:marTop w:val="0"/>
      <w:marBottom w:val="0"/>
      <w:divBdr>
        <w:top w:val="none" w:sz="0" w:space="0" w:color="auto"/>
        <w:left w:val="none" w:sz="0" w:space="0" w:color="auto"/>
        <w:bottom w:val="none" w:sz="0" w:space="0" w:color="auto"/>
        <w:right w:val="none" w:sz="0" w:space="0" w:color="auto"/>
      </w:divBdr>
      <w:divsChild>
        <w:div w:id="505486218">
          <w:marLeft w:val="0"/>
          <w:marRight w:val="0"/>
          <w:marTop w:val="0"/>
          <w:marBottom w:val="0"/>
          <w:divBdr>
            <w:top w:val="none" w:sz="0" w:space="0" w:color="auto"/>
            <w:left w:val="none" w:sz="0" w:space="0" w:color="auto"/>
            <w:bottom w:val="none" w:sz="0" w:space="0" w:color="auto"/>
            <w:right w:val="none" w:sz="0" w:space="0" w:color="auto"/>
          </w:divBdr>
          <w:divsChild>
            <w:div w:id="1955019290">
              <w:marLeft w:val="0"/>
              <w:marRight w:val="0"/>
              <w:marTop w:val="0"/>
              <w:marBottom w:val="0"/>
              <w:divBdr>
                <w:top w:val="none" w:sz="0" w:space="0" w:color="auto"/>
                <w:left w:val="none" w:sz="0" w:space="0" w:color="auto"/>
                <w:bottom w:val="none" w:sz="0" w:space="0" w:color="auto"/>
                <w:right w:val="none" w:sz="0" w:space="0" w:color="auto"/>
              </w:divBdr>
              <w:divsChild>
                <w:div w:id="1923685674">
                  <w:marLeft w:val="0"/>
                  <w:marRight w:val="0"/>
                  <w:marTop w:val="0"/>
                  <w:marBottom w:val="0"/>
                  <w:divBdr>
                    <w:top w:val="none" w:sz="0" w:space="0" w:color="auto"/>
                    <w:left w:val="none" w:sz="0" w:space="0" w:color="auto"/>
                    <w:bottom w:val="none" w:sz="0" w:space="0" w:color="auto"/>
                    <w:right w:val="none" w:sz="0" w:space="0" w:color="auto"/>
                  </w:divBdr>
                  <w:divsChild>
                    <w:div w:id="664362570">
                      <w:marLeft w:val="0"/>
                      <w:marRight w:val="0"/>
                      <w:marTop w:val="0"/>
                      <w:marBottom w:val="0"/>
                      <w:divBdr>
                        <w:top w:val="none" w:sz="0" w:space="0" w:color="auto"/>
                        <w:left w:val="none" w:sz="0" w:space="0" w:color="auto"/>
                        <w:bottom w:val="none" w:sz="0" w:space="0" w:color="auto"/>
                        <w:right w:val="none" w:sz="0" w:space="0" w:color="auto"/>
                      </w:divBdr>
                      <w:divsChild>
                        <w:div w:id="1130443844">
                          <w:marLeft w:val="0"/>
                          <w:marRight w:val="0"/>
                          <w:marTop w:val="0"/>
                          <w:marBottom w:val="0"/>
                          <w:divBdr>
                            <w:top w:val="none" w:sz="0" w:space="0" w:color="auto"/>
                            <w:left w:val="none" w:sz="0" w:space="0" w:color="auto"/>
                            <w:bottom w:val="none" w:sz="0" w:space="0" w:color="auto"/>
                            <w:right w:val="none" w:sz="0" w:space="0" w:color="auto"/>
                          </w:divBdr>
                          <w:divsChild>
                            <w:div w:id="54745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1325467">
      <w:bodyDiv w:val="1"/>
      <w:marLeft w:val="0"/>
      <w:marRight w:val="0"/>
      <w:marTop w:val="0"/>
      <w:marBottom w:val="0"/>
      <w:divBdr>
        <w:top w:val="none" w:sz="0" w:space="0" w:color="auto"/>
        <w:left w:val="none" w:sz="0" w:space="0" w:color="auto"/>
        <w:bottom w:val="none" w:sz="0" w:space="0" w:color="auto"/>
        <w:right w:val="none" w:sz="0" w:space="0" w:color="auto"/>
      </w:divBdr>
    </w:div>
    <w:div w:id="655115185">
      <w:bodyDiv w:val="1"/>
      <w:marLeft w:val="0"/>
      <w:marRight w:val="0"/>
      <w:marTop w:val="0"/>
      <w:marBottom w:val="0"/>
      <w:divBdr>
        <w:top w:val="none" w:sz="0" w:space="0" w:color="auto"/>
        <w:left w:val="none" w:sz="0" w:space="0" w:color="auto"/>
        <w:bottom w:val="none" w:sz="0" w:space="0" w:color="auto"/>
        <w:right w:val="none" w:sz="0" w:space="0" w:color="auto"/>
      </w:divBdr>
    </w:div>
    <w:div w:id="945620918">
      <w:bodyDiv w:val="1"/>
      <w:marLeft w:val="0"/>
      <w:marRight w:val="0"/>
      <w:marTop w:val="0"/>
      <w:marBottom w:val="0"/>
      <w:divBdr>
        <w:top w:val="none" w:sz="0" w:space="0" w:color="auto"/>
        <w:left w:val="none" w:sz="0" w:space="0" w:color="auto"/>
        <w:bottom w:val="none" w:sz="0" w:space="0" w:color="auto"/>
        <w:right w:val="none" w:sz="0" w:space="0" w:color="auto"/>
      </w:divBdr>
    </w:div>
    <w:div w:id="1125855539">
      <w:bodyDiv w:val="1"/>
      <w:marLeft w:val="0"/>
      <w:marRight w:val="0"/>
      <w:marTop w:val="0"/>
      <w:marBottom w:val="0"/>
      <w:divBdr>
        <w:top w:val="none" w:sz="0" w:space="0" w:color="auto"/>
        <w:left w:val="none" w:sz="0" w:space="0" w:color="auto"/>
        <w:bottom w:val="none" w:sz="0" w:space="0" w:color="auto"/>
        <w:right w:val="none" w:sz="0" w:space="0" w:color="auto"/>
      </w:divBdr>
      <w:divsChild>
        <w:div w:id="1959414084">
          <w:marLeft w:val="0"/>
          <w:marRight w:val="0"/>
          <w:marTop w:val="0"/>
          <w:marBottom w:val="0"/>
          <w:divBdr>
            <w:top w:val="none" w:sz="0" w:space="0" w:color="auto"/>
            <w:left w:val="none" w:sz="0" w:space="0" w:color="auto"/>
            <w:bottom w:val="none" w:sz="0" w:space="0" w:color="auto"/>
            <w:right w:val="none" w:sz="0" w:space="0" w:color="auto"/>
          </w:divBdr>
          <w:divsChild>
            <w:div w:id="1648051541">
              <w:marLeft w:val="0"/>
              <w:marRight w:val="0"/>
              <w:marTop w:val="0"/>
              <w:marBottom w:val="0"/>
              <w:divBdr>
                <w:top w:val="none" w:sz="0" w:space="0" w:color="auto"/>
                <w:left w:val="none" w:sz="0" w:space="0" w:color="auto"/>
                <w:bottom w:val="none" w:sz="0" w:space="0" w:color="auto"/>
                <w:right w:val="none" w:sz="0" w:space="0" w:color="auto"/>
              </w:divBdr>
              <w:divsChild>
                <w:div w:id="635841295">
                  <w:marLeft w:val="0"/>
                  <w:marRight w:val="0"/>
                  <w:marTop w:val="0"/>
                  <w:marBottom w:val="0"/>
                  <w:divBdr>
                    <w:top w:val="none" w:sz="0" w:space="0" w:color="auto"/>
                    <w:left w:val="none" w:sz="0" w:space="0" w:color="auto"/>
                    <w:bottom w:val="none" w:sz="0" w:space="0" w:color="auto"/>
                    <w:right w:val="none" w:sz="0" w:space="0" w:color="auto"/>
                  </w:divBdr>
                  <w:divsChild>
                    <w:div w:id="1255476486">
                      <w:marLeft w:val="0"/>
                      <w:marRight w:val="0"/>
                      <w:marTop w:val="0"/>
                      <w:marBottom w:val="0"/>
                      <w:divBdr>
                        <w:top w:val="none" w:sz="0" w:space="0" w:color="auto"/>
                        <w:left w:val="none" w:sz="0" w:space="0" w:color="auto"/>
                        <w:bottom w:val="none" w:sz="0" w:space="0" w:color="auto"/>
                        <w:right w:val="none" w:sz="0" w:space="0" w:color="auto"/>
                      </w:divBdr>
                      <w:divsChild>
                        <w:div w:id="910238771">
                          <w:marLeft w:val="0"/>
                          <w:marRight w:val="0"/>
                          <w:marTop w:val="0"/>
                          <w:marBottom w:val="0"/>
                          <w:divBdr>
                            <w:top w:val="none" w:sz="0" w:space="0" w:color="auto"/>
                            <w:left w:val="none" w:sz="0" w:space="0" w:color="auto"/>
                            <w:bottom w:val="none" w:sz="0" w:space="0" w:color="auto"/>
                            <w:right w:val="none" w:sz="0" w:space="0" w:color="auto"/>
                          </w:divBdr>
                          <w:divsChild>
                            <w:div w:id="1385055889">
                              <w:marLeft w:val="0"/>
                              <w:marRight w:val="0"/>
                              <w:marTop w:val="0"/>
                              <w:marBottom w:val="0"/>
                              <w:divBdr>
                                <w:top w:val="none" w:sz="0" w:space="0" w:color="auto"/>
                                <w:left w:val="none" w:sz="0" w:space="0" w:color="auto"/>
                                <w:bottom w:val="none" w:sz="0" w:space="0" w:color="auto"/>
                                <w:right w:val="none" w:sz="0" w:space="0" w:color="auto"/>
                              </w:divBdr>
                              <w:divsChild>
                                <w:div w:id="1204555365">
                                  <w:marLeft w:val="0"/>
                                  <w:marRight w:val="0"/>
                                  <w:marTop w:val="0"/>
                                  <w:marBottom w:val="0"/>
                                  <w:divBdr>
                                    <w:top w:val="none" w:sz="0" w:space="0" w:color="auto"/>
                                    <w:left w:val="none" w:sz="0" w:space="0" w:color="auto"/>
                                    <w:bottom w:val="none" w:sz="0" w:space="0" w:color="auto"/>
                                    <w:right w:val="none" w:sz="0" w:space="0" w:color="auto"/>
                                  </w:divBdr>
                                  <w:divsChild>
                                    <w:div w:id="1955095027">
                                      <w:marLeft w:val="0"/>
                                      <w:marRight w:val="0"/>
                                      <w:marTop w:val="0"/>
                                      <w:marBottom w:val="0"/>
                                      <w:divBdr>
                                        <w:top w:val="none" w:sz="0" w:space="0" w:color="auto"/>
                                        <w:left w:val="none" w:sz="0" w:space="0" w:color="auto"/>
                                        <w:bottom w:val="none" w:sz="0" w:space="0" w:color="auto"/>
                                        <w:right w:val="none" w:sz="0" w:space="0" w:color="auto"/>
                                      </w:divBdr>
                                      <w:divsChild>
                                        <w:div w:id="1196195675">
                                          <w:marLeft w:val="0"/>
                                          <w:marRight w:val="0"/>
                                          <w:marTop w:val="0"/>
                                          <w:marBottom w:val="0"/>
                                          <w:divBdr>
                                            <w:top w:val="none" w:sz="0" w:space="0" w:color="auto"/>
                                            <w:left w:val="none" w:sz="0" w:space="0" w:color="auto"/>
                                            <w:bottom w:val="none" w:sz="0" w:space="0" w:color="auto"/>
                                            <w:right w:val="none" w:sz="0" w:space="0" w:color="auto"/>
                                          </w:divBdr>
                                          <w:divsChild>
                                            <w:div w:id="39742640">
                                              <w:marLeft w:val="0"/>
                                              <w:marRight w:val="0"/>
                                              <w:marTop w:val="0"/>
                                              <w:marBottom w:val="0"/>
                                              <w:divBdr>
                                                <w:top w:val="none" w:sz="0" w:space="0" w:color="auto"/>
                                                <w:left w:val="none" w:sz="0" w:space="0" w:color="auto"/>
                                                <w:bottom w:val="none" w:sz="0" w:space="0" w:color="auto"/>
                                                <w:right w:val="none" w:sz="0" w:space="0" w:color="auto"/>
                                              </w:divBdr>
                                              <w:divsChild>
                                                <w:div w:id="2075657199">
                                                  <w:marLeft w:val="0"/>
                                                  <w:marRight w:val="0"/>
                                                  <w:marTop w:val="0"/>
                                                  <w:marBottom w:val="0"/>
                                                  <w:divBdr>
                                                    <w:top w:val="none" w:sz="0" w:space="0" w:color="auto"/>
                                                    <w:left w:val="none" w:sz="0" w:space="0" w:color="auto"/>
                                                    <w:bottom w:val="none" w:sz="0" w:space="0" w:color="auto"/>
                                                    <w:right w:val="none" w:sz="0" w:space="0" w:color="auto"/>
                                                  </w:divBdr>
                                                  <w:divsChild>
                                                    <w:div w:id="1395158350">
                                                      <w:marLeft w:val="0"/>
                                                      <w:marRight w:val="0"/>
                                                      <w:marTop w:val="0"/>
                                                      <w:marBottom w:val="0"/>
                                                      <w:divBdr>
                                                        <w:top w:val="none" w:sz="0" w:space="0" w:color="auto"/>
                                                        <w:left w:val="none" w:sz="0" w:space="0" w:color="auto"/>
                                                        <w:bottom w:val="none" w:sz="0" w:space="0" w:color="auto"/>
                                                        <w:right w:val="none" w:sz="0" w:space="0" w:color="auto"/>
                                                      </w:divBdr>
                                                      <w:divsChild>
                                                        <w:div w:id="16433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38981113">
      <w:bodyDiv w:val="1"/>
      <w:marLeft w:val="0"/>
      <w:marRight w:val="0"/>
      <w:marTop w:val="0"/>
      <w:marBottom w:val="0"/>
      <w:divBdr>
        <w:top w:val="none" w:sz="0" w:space="0" w:color="auto"/>
        <w:left w:val="none" w:sz="0" w:space="0" w:color="auto"/>
        <w:bottom w:val="none" w:sz="0" w:space="0" w:color="auto"/>
        <w:right w:val="none" w:sz="0" w:space="0" w:color="auto"/>
      </w:divBdr>
    </w:div>
    <w:div w:id="1273047237">
      <w:bodyDiv w:val="1"/>
      <w:marLeft w:val="0"/>
      <w:marRight w:val="0"/>
      <w:marTop w:val="0"/>
      <w:marBottom w:val="0"/>
      <w:divBdr>
        <w:top w:val="none" w:sz="0" w:space="0" w:color="auto"/>
        <w:left w:val="none" w:sz="0" w:space="0" w:color="auto"/>
        <w:bottom w:val="none" w:sz="0" w:space="0" w:color="auto"/>
        <w:right w:val="none" w:sz="0" w:space="0" w:color="auto"/>
      </w:divBdr>
    </w:div>
    <w:div w:id="1313019753">
      <w:bodyDiv w:val="1"/>
      <w:marLeft w:val="0"/>
      <w:marRight w:val="0"/>
      <w:marTop w:val="0"/>
      <w:marBottom w:val="0"/>
      <w:divBdr>
        <w:top w:val="none" w:sz="0" w:space="0" w:color="auto"/>
        <w:left w:val="none" w:sz="0" w:space="0" w:color="auto"/>
        <w:bottom w:val="none" w:sz="0" w:space="0" w:color="auto"/>
        <w:right w:val="none" w:sz="0" w:space="0" w:color="auto"/>
      </w:divBdr>
      <w:divsChild>
        <w:div w:id="959535899">
          <w:marLeft w:val="0"/>
          <w:marRight w:val="0"/>
          <w:marTop w:val="0"/>
          <w:marBottom w:val="0"/>
          <w:divBdr>
            <w:top w:val="none" w:sz="0" w:space="0" w:color="auto"/>
            <w:left w:val="none" w:sz="0" w:space="0" w:color="auto"/>
            <w:bottom w:val="none" w:sz="0" w:space="0" w:color="auto"/>
            <w:right w:val="none" w:sz="0" w:space="0" w:color="auto"/>
          </w:divBdr>
          <w:divsChild>
            <w:div w:id="1080836526">
              <w:marLeft w:val="0"/>
              <w:marRight w:val="0"/>
              <w:marTop w:val="0"/>
              <w:marBottom w:val="0"/>
              <w:divBdr>
                <w:top w:val="none" w:sz="0" w:space="0" w:color="auto"/>
                <w:left w:val="none" w:sz="0" w:space="0" w:color="auto"/>
                <w:bottom w:val="none" w:sz="0" w:space="0" w:color="auto"/>
                <w:right w:val="none" w:sz="0" w:space="0" w:color="auto"/>
              </w:divBdr>
              <w:divsChild>
                <w:div w:id="1157720583">
                  <w:marLeft w:val="0"/>
                  <w:marRight w:val="0"/>
                  <w:marTop w:val="0"/>
                  <w:marBottom w:val="0"/>
                  <w:divBdr>
                    <w:top w:val="none" w:sz="0" w:space="0" w:color="auto"/>
                    <w:left w:val="none" w:sz="0" w:space="0" w:color="auto"/>
                    <w:bottom w:val="none" w:sz="0" w:space="0" w:color="auto"/>
                    <w:right w:val="none" w:sz="0" w:space="0" w:color="auto"/>
                  </w:divBdr>
                  <w:divsChild>
                    <w:div w:id="451289616">
                      <w:marLeft w:val="0"/>
                      <w:marRight w:val="0"/>
                      <w:marTop w:val="0"/>
                      <w:marBottom w:val="0"/>
                      <w:divBdr>
                        <w:top w:val="none" w:sz="0" w:space="0" w:color="auto"/>
                        <w:left w:val="none" w:sz="0" w:space="0" w:color="auto"/>
                        <w:bottom w:val="none" w:sz="0" w:space="0" w:color="auto"/>
                        <w:right w:val="none" w:sz="0" w:space="0" w:color="auto"/>
                      </w:divBdr>
                      <w:divsChild>
                        <w:div w:id="255289328">
                          <w:marLeft w:val="0"/>
                          <w:marRight w:val="0"/>
                          <w:marTop w:val="0"/>
                          <w:marBottom w:val="0"/>
                          <w:divBdr>
                            <w:top w:val="none" w:sz="0" w:space="0" w:color="auto"/>
                            <w:left w:val="none" w:sz="0" w:space="0" w:color="auto"/>
                            <w:bottom w:val="none" w:sz="0" w:space="0" w:color="auto"/>
                            <w:right w:val="none" w:sz="0" w:space="0" w:color="auto"/>
                          </w:divBdr>
                          <w:divsChild>
                            <w:div w:id="134901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122430">
      <w:bodyDiv w:val="1"/>
      <w:marLeft w:val="0"/>
      <w:marRight w:val="0"/>
      <w:marTop w:val="0"/>
      <w:marBottom w:val="0"/>
      <w:divBdr>
        <w:top w:val="none" w:sz="0" w:space="0" w:color="auto"/>
        <w:left w:val="none" w:sz="0" w:space="0" w:color="auto"/>
        <w:bottom w:val="none" w:sz="0" w:space="0" w:color="auto"/>
        <w:right w:val="none" w:sz="0" w:space="0" w:color="auto"/>
      </w:divBdr>
    </w:div>
    <w:div w:id="1625185681">
      <w:bodyDiv w:val="1"/>
      <w:marLeft w:val="0"/>
      <w:marRight w:val="0"/>
      <w:marTop w:val="0"/>
      <w:marBottom w:val="0"/>
      <w:divBdr>
        <w:top w:val="none" w:sz="0" w:space="0" w:color="auto"/>
        <w:left w:val="none" w:sz="0" w:space="0" w:color="auto"/>
        <w:bottom w:val="none" w:sz="0" w:space="0" w:color="auto"/>
        <w:right w:val="none" w:sz="0" w:space="0" w:color="auto"/>
      </w:divBdr>
      <w:divsChild>
        <w:div w:id="589168956">
          <w:marLeft w:val="0"/>
          <w:marRight w:val="0"/>
          <w:marTop w:val="0"/>
          <w:marBottom w:val="0"/>
          <w:divBdr>
            <w:top w:val="none" w:sz="0" w:space="0" w:color="auto"/>
            <w:left w:val="none" w:sz="0" w:space="0" w:color="auto"/>
            <w:bottom w:val="none" w:sz="0" w:space="0" w:color="auto"/>
            <w:right w:val="none" w:sz="0" w:space="0" w:color="auto"/>
          </w:divBdr>
          <w:divsChild>
            <w:div w:id="345910252">
              <w:marLeft w:val="0"/>
              <w:marRight w:val="0"/>
              <w:marTop w:val="0"/>
              <w:marBottom w:val="0"/>
              <w:divBdr>
                <w:top w:val="none" w:sz="0" w:space="0" w:color="auto"/>
                <w:left w:val="none" w:sz="0" w:space="0" w:color="auto"/>
                <w:bottom w:val="none" w:sz="0" w:space="0" w:color="auto"/>
                <w:right w:val="none" w:sz="0" w:space="0" w:color="auto"/>
              </w:divBdr>
              <w:divsChild>
                <w:div w:id="206337293">
                  <w:marLeft w:val="0"/>
                  <w:marRight w:val="0"/>
                  <w:marTop w:val="0"/>
                  <w:marBottom w:val="0"/>
                  <w:divBdr>
                    <w:top w:val="none" w:sz="0" w:space="0" w:color="auto"/>
                    <w:left w:val="none" w:sz="0" w:space="0" w:color="auto"/>
                    <w:bottom w:val="none" w:sz="0" w:space="0" w:color="auto"/>
                    <w:right w:val="none" w:sz="0" w:space="0" w:color="auto"/>
                  </w:divBdr>
                  <w:divsChild>
                    <w:div w:id="718864541">
                      <w:marLeft w:val="0"/>
                      <w:marRight w:val="0"/>
                      <w:marTop w:val="0"/>
                      <w:marBottom w:val="0"/>
                      <w:divBdr>
                        <w:top w:val="none" w:sz="0" w:space="0" w:color="auto"/>
                        <w:left w:val="none" w:sz="0" w:space="0" w:color="auto"/>
                        <w:bottom w:val="none" w:sz="0" w:space="0" w:color="auto"/>
                        <w:right w:val="none" w:sz="0" w:space="0" w:color="auto"/>
                      </w:divBdr>
                      <w:divsChild>
                        <w:div w:id="1731423497">
                          <w:marLeft w:val="0"/>
                          <w:marRight w:val="0"/>
                          <w:marTop w:val="0"/>
                          <w:marBottom w:val="0"/>
                          <w:divBdr>
                            <w:top w:val="none" w:sz="0" w:space="0" w:color="auto"/>
                            <w:left w:val="none" w:sz="0" w:space="0" w:color="auto"/>
                            <w:bottom w:val="none" w:sz="0" w:space="0" w:color="auto"/>
                            <w:right w:val="none" w:sz="0" w:space="0" w:color="auto"/>
                          </w:divBdr>
                          <w:divsChild>
                            <w:div w:id="142653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5937181">
      <w:bodyDiv w:val="1"/>
      <w:marLeft w:val="0"/>
      <w:marRight w:val="0"/>
      <w:marTop w:val="0"/>
      <w:marBottom w:val="0"/>
      <w:divBdr>
        <w:top w:val="none" w:sz="0" w:space="0" w:color="auto"/>
        <w:left w:val="none" w:sz="0" w:space="0" w:color="auto"/>
        <w:bottom w:val="none" w:sz="0" w:space="0" w:color="auto"/>
        <w:right w:val="none" w:sz="0" w:space="0" w:color="auto"/>
      </w:divBdr>
    </w:div>
    <w:div w:id="1718896149">
      <w:bodyDiv w:val="1"/>
      <w:marLeft w:val="0"/>
      <w:marRight w:val="0"/>
      <w:marTop w:val="0"/>
      <w:marBottom w:val="0"/>
      <w:divBdr>
        <w:top w:val="none" w:sz="0" w:space="0" w:color="auto"/>
        <w:left w:val="none" w:sz="0" w:space="0" w:color="auto"/>
        <w:bottom w:val="none" w:sz="0" w:space="0" w:color="auto"/>
        <w:right w:val="none" w:sz="0" w:space="0" w:color="auto"/>
      </w:divBdr>
      <w:divsChild>
        <w:div w:id="448404034">
          <w:marLeft w:val="0"/>
          <w:marRight w:val="0"/>
          <w:marTop w:val="0"/>
          <w:marBottom w:val="0"/>
          <w:divBdr>
            <w:top w:val="none" w:sz="0" w:space="0" w:color="auto"/>
            <w:left w:val="none" w:sz="0" w:space="0" w:color="auto"/>
            <w:bottom w:val="none" w:sz="0" w:space="0" w:color="auto"/>
            <w:right w:val="none" w:sz="0" w:space="0" w:color="auto"/>
          </w:divBdr>
          <w:divsChild>
            <w:div w:id="1159420221">
              <w:marLeft w:val="0"/>
              <w:marRight w:val="0"/>
              <w:marTop w:val="0"/>
              <w:marBottom w:val="0"/>
              <w:divBdr>
                <w:top w:val="none" w:sz="0" w:space="0" w:color="auto"/>
                <w:left w:val="none" w:sz="0" w:space="0" w:color="auto"/>
                <w:bottom w:val="none" w:sz="0" w:space="0" w:color="auto"/>
                <w:right w:val="none" w:sz="0" w:space="0" w:color="auto"/>
              </w:divBdr>
              <w:divsChild>
                <w:div w:id="1709260606">
                  <w:marLeft w:val="0"/>
                  <w:marRight w:val="0"/>
                  <w:marTop w:val="0"/>
                  <w:marBottom w:val="0"/>
                  <w:divBdr>
                    <w:top w:val="none" w:sz="0" w:space="0" w:color="auto"/>
                    <w:left w:val="none" w:sz="0" w:space="0" w:color="auto"/>
                    <w:bottom w:val="none" w:sz="0" w:space="0" w:color="auto"/>
                    <w:right w:val="none" w:sz="0" w:space="0" w:color="auto"/>
                  </w:divBdr>
                  <w:divsChild>
                    <w:div w:id="1444571603">
                      <w:marLeft w:val="0"/>
                      <w:marRight w:val="0"/>
                      <w:marTop w:val="0"/>
                      <w:marBottom w:val="0"/>
                      <w:divBdr>
                        <w:top w:val="none" w:sz="0" w:space="0" w:color="auto"/>
                        <w:left w:val="none" w:sz="0" w:space="0" w:color="auto"/>
                        <w:bottom w:val="none" w:sz="0" w:space="0" w:color="auto"/>
                        <w:right w:val="none" w:sz="0" w:space="0" w:color="auto"/>
                      </w:divBdr>
                      <w:divsChild>
                        <w:div w:id="587233417">
                          <w:marLeft w:val="0"/>
                          <w:marRight w:val="0"/>
                          <w:marTop w:val="0"/>
                          <w:marBottom w:val="0"/>
                          <w:divBdr>
                            <w:top w:val="none" w:sz="0" w:space="0" w:color="auto"/>
                            <w:left w:val="none" w:sz="0" w:space="0" w:color="auto"/>
                            <w:bottom w:val="none" w:sz="0" w:space="0" w:color="auto"/>
                            <w:right w:val="none" w:sz="0" w:space="0" w:color="auto"/>
                          </w:divBdr>
                          <w:divsChild>
                            <w:div w:id="88101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136248">
      <w:bodyDiv w:val="1"/>
      <w:marLeft w:val="0"/>
      <w:marRight w:val="0"/>
      <w:marTop w:val="0"/>
      <w:marBottom w:val="0"/>
      <w:divBdr>
        <w:top w:val="none" w:sz="0" w:space="0" w:color="auto"/>
        <w:left w:val="none" w:sz="0" w:space="0" w:color="auto"/>
        <w:bottom w:val="none" w:sz="0" w:space="0" w:color="auto"/>
        <w:right w:val="none" w:sz="0" w:space="0" w:color="auto"/>
      </w:divBdr>
      <w:divsChild>
        <w:div w:id="939262472">
          <w:marLeft w:val="0"/>
          <w:marRight w:val="0"/>
          <w:marTop w:val="0"/>
          <w:marBottom w:val="0"/>
          <w:divBdr>
            <w:top w:val="none" w:sz="0" w:space="0" w:color="auto"/>
            <w:left w:val="none" w:sz="0" w:space="0" w:color="auto"/>
            <w:bottom w:val="none" w:sz="0" w:space="0" w:color="auto"/>
            <w:right w:val="none" w:sz="0" w:space="0" w:color="auto"/>
          </w:divBdr>
          <w:divsChild>
            <w:div w:id="1325626714">
              <w:marLeft w:val="0"/>
              <w:marRight w:val="0"/>
              <w:marTop w:val="0"/>
              <w:marBottom w:val="0"/>
              <w:divBdr>
                <w:top w:val="none" w:sz="0" w:space="0" w:color="auto"/>
                <w:left w:val="none" w:sz="0" w:space="0" w:color="auto"/>
                <w:bottom w:val="none" w:sz="0" w:space="0" w:color="auto"/>
                <w:right w:val="none" w:sz="0" w:space="0" w:color="auto"/>
              </w:divBdr>
              <w:divsChild>
                <w:div w:id="1104808012">
                  <w:marLeft w:val="0"/>
                  <w:marRight w:val="0"/>
                  <w:marTop w:val="0"/>
                  <w:marBottom w:val="0"/>
                  <w:divBdr>
                    <w:top w:val="none" w:sz="0" w:space="0" w:color="auto"/>
                    <w:left w:val="none" w:sz="0" w:space="0" w:color="auto"/>
                    <w:bottom w:val="none" w:sz="0" w:space="0" w:color="auto"/>
                    <w:right w:val="none" w:sz="0" w:space="0" w:color="auto"/>
                  </w:divBdr>
                  <w:divsChild>
                    <w:div w:id="58483821">
                      <w:marLeft w:val="0"/>
                      <w:marRight w:val="0"/>
                      <w:marTop w:val="0"/>
                      <w:marBottom w:val="0"/>
                      <w:divBdr>
                        <w:top w:val="none" w:sz="0" w:space="0" w:color="auto"/>
                        <w:left w:val="none" w:sz="0" w:space="0" w:color="auto"/>
                        <w:bottom w:val="none" w:sz="0" w:space="0" w:color="auto"/>
                        <w:right w:val="none" w:sz="0" w:space="0" w:color="auto"/>
                      </w:divBdr>
                      <w:divsChild>
                        <w:div w:id="625626594">
                          <w:marLeft w:val="0"/>
                          <w:marRight w:val="0"/>
                          <w:marTop w:val="0"/>
                          <w:marBottom w:val="0"/>
                          <w:divBdr>
                            <w:top w:val="none" w:sz="0" w:space="0" w:color="auto"/>
                            <w:left w:val="none" w:sz="0" w:space="0" w:color="auto"/>
                            <w:bottom w:val="none" w:sz="0" w:space="0" w:color="auto"/>
                            <w:right w:val="none" w:sz="0" w:space="0" w:color="auto"/>
                          </w:divBdr>
                          <w:divsChild>
                            <w:div w:id="138263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2374505">
      <w:bodyDiv w:val="1"/>
      <w:marLeft w:val="0"/>
      <w:marRight w:val="0"/>
      <w:marTop w:val="0"/>
      <w:marBottom w:val="0"/>
      <w:divBdr>
        <w:top w:val="none" w:sz="0" w:space="0" w:color="auto"/>
        <w:left w:val="none" w:sz="0" w:space="0" w:color="auto"/>
        <w:bottom w:val="none" w:sz="0" w:space="0" w:color="auto"/>
        <w:right w:val="none" w:sz="0" w:space="0" w:color="auto"/>
      </w:divBdr>
      <w:divsChild>
        <w:div w:id="1035619743">
          <w:marLeft w:val="0"/>
          <w:marRight w:val="0"/>
          <w:marTop w:val="0"/>
          <w:marBottom w:val="0"/>
          <w:divBdr>
            <w:top w:val="none" w:sz="0" w:space="0" w:color="auto"/>
            <w:left w:val="none" w:sz="0" w:space="0" w:color="auto"/>
            <w:bottom w:val="none" w:sz="0" w:space="0" w:color="auto"/>
            <w:right w:val="none" w:sz="0" w:space="0" w:color="auto"/>
          </w:divBdr>
          <w:divsChild>
            <w:div w:id="1629047278">
              <w:marLeft w:val="0"/>
              <w:marRight w:val="0"/>
              <w:marTop w:val="0"/>
              <w:marBottom w:val="0"/>
              <w:divBdr>
                <w:top w:val="none" w:sz="0" w:space="0" w:color="auto"/>
                <w:left w:val="none" w:sz="0" w:space="0" w:color="auto"/>
                <w:bottom w:val="none" w:sz="0" w:space="0" w:color="auto"/>
                <w:right w:val="none" w:sz="0" w:space="0" w:color="auto"/>
              </w:divBdr>
              <w:divsChild>
                <w:div w:id="1787314003">
                  <w:marLeft w:val="0"/>
                  <w:marRight w:val="0"/>
                  <w:marTop w:val="0"/>
                  <w:marBottom w:val="0"/>
                  <w:divBdr>
                    <w:top w:val="none" w:sz="0" w:space="0" w:color="auto"/>
                    <w:left w:val="none" w:sz="0" w:space="0" w:color="auto"/>
                    <w:bottom w:val="none" w:sz="0" w:space="0" w:color="auto"/>
                    <w:right w:val="none" w:sz="0" w:space="0" w:color="auto"/>
                  </w:divBdr>
                  <w:divsChild>
                    <w:div w:id="8339516">
                      <w:marLeft w:val="0"/>
                      <w:marRight w:val="0"/>
                      <w:marTop w:val="0"/>
                      <w:marBottom w:val="0"/>
                      <w:divBdr>
                        <w:top w:val="none" w:sz="0" w:space="0" w:color="auto"/>
                        <w:left w:val="none" w:sz="0" w:space="0" w:color="auto"/>
                        <w:bottom w:val="none" w:sz="0" w:space="0" w:color="auto"/>
                        <w:right w:val="none" w:sz="0" w:space="0" w:color="auto"/>
                      </w:divBdr>
                      <w:divsChild>
                        <w:div w:id="1811743894">
                          <w:marLeft w:val="0"/>
                          <w:marRight w:val="0"/>
                          <w:marTop w:val="0"/>
                          <w:marBottom w:val="0"/>
                          <w:divBdr>
                            <w:top w:val="none" w:sz="0" w:space="0" w:color="auto"/>
                            <w:left w:val="none" w:sz="0" w:space="0" w:color="auto"/>
                            <w:bottom w:val="none" w:sz="0" w:space="0" w:color="auto"/>
                            <w:right w:val="none" w:sz="0" w:space="0" w:color="auto"/>
                          </w:divBdr>
                          <w:divsChild>
                            <w:div w:id="121603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124665">
      <w:bodyDiv w:val="1"/>
      <w:marLeft w:val="0"/>
      <w:marRight w:val="0"/>
      <w:marTop w:val="0"/>
      <w:marBottom w:val="0"/>
      <w:divBdr>
        <w:top w:val="none" w:sz="0" w:space="0" w:color="auto"/>
        <w:left w:val="none" w:sz="0" w:space="0" w:color="auto"/>
        <w:bottom w:val="none" w:sz="0" w:space="0" w:color="auto"/>
        <w:right w:val="none" w:sz="0" w:space="0" w:color="auto"/>
      </w:divBdr>
    </w:div>
    <w:div w:id="2125229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support.office.com/ja-jp/article/190f41e4-064d-486b-9c95-db08f973687c" TargetMode="External"/><Relationship Id="rId2" Type="http://schemas.openxmlformats.org/officeDocument/2006/relationships/hyperlink" Target="https://support.office.com/ja-jp/article/Office-365-ProPlus-%E6%9B%B4%E6%96%B0%E3%83%97%E3%83%AD%E3%82%B0%E3%83%A9%E3%83%A0-%E3%83%81%E3%83%A3%E3%83%8D%E3%83%AB%E3%81%AE%E6%A6%82%E8%A6%81-9ccf0f13-28ff-4975-9bd2-7e4ea2fefef4" TargetMode="External"/><Relationship Id="rId1" Type="http://schemas.openxmlformats.org/officeDocument/2006/relationships/hyperlink" Target="https://techcommunity.microsoft.com/t5/Office-365-ProPlus/Configure-Peer-Cache-in-Configuration-Manager-to-help-you-manage/td-p/102892" TargetMode="External"/><Relationship Id="rId5" Type="http://schemas.openxmlformats.org/officeDocument/2006/relationships/image" Target="media/image106.png"/><Relationship Id="rId4" Type="http://schemas.openxmlformats.org/officeDocument/2006/relationships/hyperlink" Target="https://support.office.com/ja-jp/article/ae942449-1fca-4484-898b-a933ea23def7"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footer" Target="footer2.xm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4.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eader" Target="header3.xml"/><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image" Target="media/image105.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footer" Target="footer3.xml"/><Relationship Id="rId13" Type="http://schemas.openxmlformats.org/officeDocument/2006/relationships/comments" Target="comments.xml"/><Relationship Id="rId109" Type="http://schemas.openxmlformats.org/officeDocument/2006/relationships/image" Target="media/image95.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settings" Target="settings.xml"/><Relationship Id="rId162" Type="http://schemas.openxmlformats.org/officeDocument/2006/relationships/image" Target="media/image148.png"/><Relationship Id="rId183" Type="http://schemas.openxmlformats.org/officeDocument/2006/relationships/image" Target="media/image169.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header" Target="header2.xml"/><Relationship Id="rId208" Type="http://schemas.openxmlformats.org/officeDocument/2006/relationships/fontTable" Target="fontTable.xml"/><Relationship Id="rId19" Type="http://schemas.openxmlformats.org/officeDocument/2006/relationships/hyperlink" Target="mailto:administrator@contoso.com" TargetMode="External"/><Relationship Id="rId14" Type="http://schemas.microsoft.com/office/2011/relationships/commentsExtended" Target="commentsExtended.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1.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microsoft.com/office/2011/relationships/people" Target="people.xml"/><Relationship Id="rId190" Type="http://schemas.openxmlformats.org/officeDocument/2006/relationships/image" Target="media/image176.png"/><Relationship Id="rId204" Type="http://schemas.openxmlformats.org/officeDocument/2006/relationships/footer" Target="footer1.xml"/><Relationship Id="rId15" Type="http://schemas.microsoft.com/office/2016/09/relationships/commentsIds" Target="commentsIds.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s://www.microsoft.com/en-us/download/details.aspx?id=49030" TargetMode="External"/><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6.png"/><Relationship Id="rId210" Type="http://schemas.openxmlformats.org/officeDocument/2006/relationships/theme" Target="theme/theme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1.png"/><Relationship Id="rId136" Type="http://schemas.openxmlformats.org/officeDocument/2006/relationships/image" Target="media/image123.png"/><Relationship Id="rId157" Type="http://schemas.openxmlformats.org/officeDocument/2006/relationships/hyperlink" Target="https://msdn.microsoft.com/ja-jp/library/cc392381.aspx" TargetMode="External"/><Relationship Id="rId178" Type="http://schemas.openxmlformats.org/officeDocument/2006/relationships/image" Target="media/image16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65B6E4D701A147A08A883358F5F9E5" ma:contentTypeVersion="12" ma:contentTypeDescription="Create a new document." ma:contentTypeScope="" ma:versionID="6410e038783db903f3a57d712b5a1c92">
  <xsd:schema xmlns:xsd="http://www.w3.org/2001/XMLSchema" xmlns:xs="http://www.w3.org/2001/XMLSchema" xmlns:p="http://schemas.microsoft.com/office/2006/metadata/properties" xmlns:ns1="http://schemas.microsoft.com/sharepoint/v3" xmlns:ns2="d07ff12a-caa7-41e6-a6a6-6c4d3e2c2a1f" xmlns:ns3="9a036ada-ed6f-491d-b9fe-f5da5edf300d" targetNamespace="http://schemas.microsoft.com/office/2006/metadata/properties" ma:root="true" ma:fieldsID="8721d101a70544e23e2919dcfed9a10f" ns1:_="" ns2:_="" ns3:_="">
    <xsd:import namespace="http://schemas.microsoft.com/sharepoint/v3"/>
    <xsd:import namespace="d07ff12a-caa7-41e6-a6a6-6c4d3e2c2a1f"/>
    <xsd:import namespace="9a036ada-ed6f-491d-b9fe-f5da5edf300d"/>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2:MediaServiceAutoKeyPoints" minOccurs="0"/>
                <xsd:element ref="ns2:MediaServiceKeyPoints" minOccurs="0"/>
                <xsd:element ref="ns1:_ip_UnifiedCompliancePolicyProperties" minOccurs="0"/>
                <xsd:element ref="ns1:_ip_UnifiedCompliancePolicyUIAction" minOccurs="0"/>
                <xsd:element ref="ns2:MediaServiceOCR" minOccurs="0"/>
                <xsd:element ref="ns2:MediaServiceAutoTag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7ff12a-caa7-41e6-a6a6-6c4d3e2c2a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fals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Tags" ma:index="17"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a036ada-ed6f-491d-b9fe-f5da5edf300d"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d07ff12a-caa7-41e6-a6a6-6c4d3e2c2a1f" xsi:nil="true"/>
    <_ip_UnifiedCompliancePolicyUIAction xmlns="http://schemas.microsoft.com/sharepoint/v3">1</_ip_UnifiedCompliancePolicyUIAction>
    <_ip_UnifiedCompliancePolicyProperties xmlns="http://schemas.microsoft.com/sharepoint/v3">{"__type":"ComplianceItemProperties:#Microsoft.Office.CompliancePolicy.ComplianceData","LastPolicyEvaluatedTimeUtc":"2019-08-15T06:01:49.9254682Z","Rules":{"4e13e781-ea4a-4c60-8664-2cc866ccf9db":{"Actions":{"TagShowPolicyTip":{"ActionName":"TagShowPolicyTip","CodeVersion":"1.0.3.0","LastAppliedTimeUTC":"2018-12-22T00:12:13.8962539Z","Properties":null,"RuleVersion":"0"},"NotifyUser":{"ActionName":"NotifyUser","CodeVersion":"1.0.3.0","LastAppliedTimeUTC":"2018-12-22T00:12:13.8962539Z","Properties":null,"RuleVersion":"0"},"GenerateIncidentReport":{"ActionName":"GenerateIncidentReport","CodeVersion":"1.0.2.0","LastAppliedTimeUTC":"2018-12-22T00:12:13.8962539Z","Properties":null,"RuleVersion":"0"},"TagReporting":{"ActionName":"TagReporting","CodeVersion":"1.00.0002.000","LastAppliedTimeUTC":"2018-12-22T00:12:13.9118712Z","Properties":{},"RuleVersion":"0"}},"Properties":{},"RuleId":"4e13e781-ea4a-4c60-8664-2cc866ccf9db","Scenario":0},"390c4091-9413-4e12-8d16-33bc274abed6":{"Actions":{"TagShowPolicyTip":{"ActionName":"TagShowPolicyTip","CodeVersion":"1.0.3.0","LastAppliedTimeUTC":"2019-08-15T06:01:49.8942165Z","Properties":null,"RuleVersion":"0"},"NotifyUser":{"ActionName":"NotifyUser","CodeVersion":"1.0.3.0","LastAppliedTimeUTC":"2019-08-15T06:01:49.8942165Z","Properties":null,"RuleVersion":"0"},"GenerateIncidentReport":{"ActionName":"GenerateIncidentReport","CodeVersion":"1.0.2.0","LastAppliedTimeUTC":"2019-08-15T06:01:49.8942165Z","Properties":null,"RuleVersion":"0"},"TagReporting":{"ActionName":"TagReporting","CodeVersion":"1.00.0002.000","LastAppliedTimeUTC":"2019-08-15T06:01:49.9254682Z","Properties":{},"RuleVersion":"0"}},"Properties":{},"RuleId":"390c4091-9413-4e12-8d16-33bc274abed6","Scenario":0}},"UniqueId":"05ce8dd5-7463-4687-8411-79ed842f8770"}</_ip_UnifiedCompliancePolicyPropertie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538F84-E178-4B04-B256-2888D1B5D466}"/>
</file>

<file path=customXml/itemProps2.xml><?xml version="1.0" encoding="utf-8"?>
<ds:datastoreItem xmlns:ds="http://schemas.openxmlformats.org/officeDocument/2006/customXml" ds:itemID="{E7C02E42-E3DA-43E9-A328-E084D16DA6FF}">
  <ds:schemaRefs>
    <ds:schemaRef ds:uri="http://schemas.microsoft.com/sharepoint/v3/contenttype/forms"/>
  </ds:schemaRefs>
</ds:datastoreItem>
</file>

<file path=customXml/itemProps3.xml><?xml version="1.0" encoding="utf-8"?>
<ds:datastoreItem xmlns:ds="http://schemas.openxmlformats.org/officeDocument/2006/customXml" ds:itemID="{48F4405E-D714-44A2-8C60-66CFC7E8D33A}">
  <ds:schemaRefs>
    <ds:schemaRef ds:uri="http://schemas.microsoft.com/office/2006/metadata/properties"/>
    <ds:schemaRef ds:uri="d07ff12a-caa7-41e6-a6a6-6c4d3e2c2a1f"/>
    <ds:schemaRef ds:uri="http://www.w3.org/XML/1998/namespace"/>
    <ds:schemaRef ds:uri="http://schemas.microsoft.com/office/infopath/2007/PartnerControls"/>
    <ds:schemaRef ds:uri="http://purl.org/dc/terms/"/>
    <ds:schemaRef ds:uri="http://schemas.microsoft.com/office/2006/documentManagement/types"/>
    <ds:schemaRef ds:uri="http://schemas.openxmlformats.org/package/2006/metadata/core-properties"/>
    <ds:schemaRef ds:uri="http://purl.org/dc/dcmitype/"/>
    <ds:schemaRef ds:uri="http://purl.org/dc/elements/1.1/"/>
  </ds:schemaRefs>
</ds:datastoreItem>
</file>

<file path=customXml/itemProps4.xml><?xml version="1.0" encoding="utf-8"?>
<ds:datastoreItem xmlns:ds="http://schemas.openxmlformats.org/officeDocument/2006/customXml" ds:itemID="{E10A1B7A-4544-47E8-84D4-BFD5BDC81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805</TotalTime>
  <Pages>42</Pages>
  <Words>6359</Words>
  <Characters>36247</Characters>
  <Application>Microsoft Office Word</Application>
  <DocSecurity>0</DocSecurity>
  <Lines>302</Lines>
  <Paragraphs>85</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System Center Configuration Manager (CB) 評価ガイド</vt:lpstr>
    </vt:vector>
  </TitlesOfParts>
  <Company/>
  <LinksUpToDate>false</LinksUpToDate>
  <CharactersWithSpaces>42521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Akira Sugiyama</dc:creator>
  <cp:keywords/>
  <dc:description/>
  <cp:lastModifiedBy>Hidekazu Suzuki</cp:lastModifiedBy>
  <cp:revision>23</cp:revision>
  <cp:lastPrinted>2017-10-23T05:54:00Z</cp:lastPrinted>
  <dcterms:created xsi:type="dcterms:W3CDTF">2017-10-25T06:50:00Z</dcterms:created>
  <dcterms:modified xsi:type="dcterms:W3CDTF">2018-02-21T08:42:00Z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0x0101005C65B6E4D701A147A08A883358F5F9E5</vt:lpwstr>
  </property>
  <property fmtid="{D5CDD505-2E9C-101B-9397-08002B2CF9AE}" pid="3" name="IsMyDocuments">
    <vt:bool>true</vt:bool>
  </property>
  <property fmtid="{D5CDD505-2E9C-101B-9397-08002B2CF9AE}" pid="4" name="MSIP_Label_87867195-f2b8-4ac2-b0b6-6bb73cb33afc_Enabled">
    <vt:lpwstr>True</vt:lpwstr>
  </property>
  <property fmtid="{D5CDD505-2E9C-101B-9397-08002B2CF9AE}" pid="5" name="MSIP_Label_87867195-f2b8-4ac2-b0b6-6bb73cb33afc_Ref">
    <vt:lpwstr>https://api.informationprotection.azure.com/api/72f988bf-86f1-41af-91ab-2d7cd011db47</vt:lpwstr>
  </property>
  <property fmtid="{D5CDD505-2E9C-101B-9397-08002B2CF9AE}" pid="6" name="MSIP_Label_87867195-f2b8-4ac2-b0b6-6bb73cb33afc_AssignedBy">
    <vt:lpwstr>hisuzuki@microsoft.com</vt:lpwstr>
  </property>
  <property fmtid="{D5CDD505-2E9C-101B-9397-08002B2CF9AE}" pid="7" name="MSIP_Label_87867195-f2b8-4ac2-b0b6-6bb73cb33afc_DateCreated">
    <vt:lpwstr>2017-03-21T17:23:21.3199048+09:00</vt:lpwstr>
  </property>
  <property fmtid="{D5CDD505-2E9C-101B-9397-08002B2CF9AE}" pid="8" name="MSIP_Label_87867195-f2b8-4ac2-b0b6-6bb73cb33afc_Name">
    <vt:lpwstr>Public</vt:lpwstr>
  </property>
  <property fmtid="{D5CDD505-2E9C-101B-9397-08002B2CF9AE}" pid="9" name="MSIP_Label_87867195-f2b8-4ac2-b0b6-6bb73cb33afc_Extended_MSFT_Method">
    <vt:lpwstr>Manual</vt:lpwstr>
  </property>
  <property fmtid="{D5CDD505-2E9C-101B-9397-08002B2CF9AE}" pid="10" name="Sensitivity">
    <vt:lpwstr>Public</vt:lpwstr>
  </property>
</Properties>
</file>